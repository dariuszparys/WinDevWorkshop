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83A4AB" w14:textId="77777777" w:rsidR="002573C3" w:rsidRPr="00717A8E" w:rsidRDefault="002573C3" w:rsidP="002573C3">
      <w:pPr>
        <w:rPr>
          <w:noProof/>
          <w:vanish/>
          <w:lang w:eastAsia="es-AR"/>
          <w:specVanish/>
        </w:rPr>
      </w:pPr>
    </w:p>
    <w:p w14:paraId="0883A4AC" w14:textId="48269176" w:rsidR="002573C3" w:rsidRPr="00C93E86" w:rsidRDefault="004E7B96" w:rsidP="00A96808">
      <w:pPr>
        <w:rPr>
          <w:rFonts w:ascii="Arial Black" w:hAnsi="Arial Black"/>
          <w:noProof/>
          <w:color w:val="2FAAEC"/>
          <w:sz w:val="52"/>
          <w:highlight w:val="yellow"/>
        </w:rPr>
      </w:pPr>
      <w:r>
        <w:rPr>
          <w:noProof/>
          <w:lang w:val="en-GB" w:eastAsia="en-GB" w:bidi="ar-SA"/>
        </w:rPr>
        <w:drawing>
          <wp:inline distT="0" distB="0" distL="0" distR="0" wp14:anchorId="6F39A599" wp14:editId="1033216F">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14:paraId="0883A4AD" w14:textId="77777777" w:rsidR="002573C3" w:rsidRPr="00D54414" w:rsidRDefault="002573C3" w:rsidP="002573C3">
      <w:pPr>
        <w:rPr>
          <w:rFonts w:ascii="Arial Black" w:hAnsi="Arial Black"/>
          <w:noProof/>
          <w:sz w:val="52"/>
          <w:highlight w:val="yellow"/>
        </w:rPr>
      </w:pPr>
    </w:p>
    <w:p w14:paraId="0883A4AE" w14:textId="77777777" w:rsidR="002573C3" w:rsidRPr="00D54414" w:rsidRDefault="002573C3" w:rsidP="002573C3">
      <w:pPr>
        <w:rPr>
          <w:rFonts w:ascii="Arial Black" w:hAnsi="Arial Black"/>
          <w:noProof/>
          <w:sz w:val="52"/>
          <w:highlight w:val="yellow"/>
        </w:rPr>
      </w:pPr>
    </w:p>
    <w:p w14:paraId="0883A4AF" w14:textId="149665C3" w:rsidR="002573C3" w:rsidRPr="00D54414" w:rsidRDefault="002573C3" w:rsidP="002573C3">
      <w:pPr>
        <w:pStyle w:val="HOLTitle1"/>
        <w:rPr>
          <w:noProof/>
        </w:rPr>
      </w:pPr>
      <w:r w:rsidRPr="00D54414">
        <w:rPr>
          <w:noProof/>
        </w:rPr>
        <w:t>Hand</w:t>
      </w:r>
      <w:r w:rsidR="00B43992">
        <w:rPr>
          <w:noProof/>
        </w:rPr>
        <w:softHyphen/>
      </w:r>
      <w:r w:rsidRPr="00D54414">
        <w:rPr>
          <w:noProof/>
        </w:rPr>
        <w:t>s-</w:t>
      </w:r>
      <w:r w:rsidR="000277B4">
        <w:rPr>
          <w:noProof/>
        </w:rPr>
        <w:t>o</w:t>
      </w:r>
      <w:r w:rsidR="000277B4" w:rsidRPr="00D54414">
        <w:rPr>
          <w:noProof/>
        </w:rPr>
        <w:t xml:space="preserve">n </w:t>
      </w:r>
      <w:r w:rsidR="001F2893">
        <w:rPr>
          <w:noProof/>
        </w:rPr>
        <w:t>l</w:t>
      </w:r>
      <w:r w:rsidR="001F2893" w:rsidRPr="00D54414">
        <w:rPr>
          <w:noProof/>
        </w:rPr>
        <w:t>a</w:t>
      </w:r>
      <w:r w:rsidR="007C7221">
        <w:rPr>
          <w:noProof/>
        </w:rPr>
        <w:t>b</w:t>
      </w:r>
    </w:p>
    <w:p w14:paraId="0883A4B0" w14:textId="59CBCBA4" w:rsidR="002573C3" w:rsidRPr="00C93E86" w:rsidRDefault="00672B28" w:rsidP="002573C3">
      <w:pPr>
        <w:pStyle w:val="HOLDescription"/>
        <w:rPr>
          <w:rFonts w:ascii="Arial Narrow" w:hAnsi="Arial Narrow"/>
          <w:noProof/>
          <w:color w:val="32B4FA"/>
          <w:sz w:val="56"/>
          <w:szCs w:val="56"/>
          <w:lang w:val="en-US"/>
        </w:rPr>
      </w:pPr>
      <w:r>
        <w:rPr>
          <w:rFonts w:ascii="Arial Narrow" w:hAnsi="Arial Narrow"/>
          <w:noProof/>
          <w:color w:val="32B4FA"/>
          <w:sz w:val="56"/>
          <w:szCs w:val="56"/>
          <w:lang w:val="en-US"/>
        </w:rPr>
        <w:t>Lab</w:t>
      </w:r>
      <w:r w:rsidR="00134229" w:rsidRPr="00C93E86">
        <w:rPr>
          <w:rFonts w:ascii="Arial Narrow" w:hAnsi="Arial Narrow"/>
          <w:noProof/>
          <w:color w:val="32B4FA"/>
          <w:sz w:val="56"/>
          <w:szCs w:val="56"/>
          <w:lang w:val="en-US"/>
        </w:rPr>
        <w:t xml:space="preserve">: </w:t>
      </w:r>
      <w:r w:rsidR="00286E73">
        <w:rPr>
          <w:rFonts w:ascii="Arial Narrow" w:hAnsi="Arial Narrow"/>
          <w:noProof/>
          <w:color w:val="32B4FA"/>
          <w:sz w:val="56"/>
          <w:szCs w:val="56"/>
          <w:lang w:val="en-US"/>
        </w:rPr>
        <w:t xml:space="preserve">Building an </w:t>
      </w:r>
      <w:r w:rsidR="003115DB">
        <w:rPr>
          <w:rFonts w:ascii="Arial Narrow" w:hAnsi="Arial Narrow"/>
          <w:noProof/>
          <w:color w:val="32B4FA"/>
          <w:sz w:val="56"/>
          <w:szCs w:val="56"/>
          <w:lang w:val="en-US"/>
        </w:rPr>
        <w:t>Adaptive UI</w:t>
      </w:r>
    </w:p>
    <w:p w14:paraId="0883A4B1" w14:textId="77777777" w:rsidR="002573C3" w:rsidRPr="00B43992" w:rsidRDefault="002573C3" w:rsidP="002573C3">
      <w:pPr>
        <w:spacing w:after="0" w:line="240" w:lineRule="auto"/>
        <w:rPr>
          <w:rFonts w:ascii="Arial" w:eastAsia="Batang" w:hAnsi="Arial" w:cs="Times New Roman"/>
          <w:noProof/>
          <w:color w:val="139BEC"/>
          <w:sz w:val="20"/>
          <w:szCs w:val="24"/>
          <w:vertAlign w:val="subscript"/>
          <w:lang w:eastAsia="ko-KR"/>
        </w:rPr>
      </w:pPr>
    </w:p>
    <w:p w14:paraId="0883A4B2" w14:textId="77777777" w:rsidR="001835C9" w:rsidRDefault="001835C9" w:rsidP="002573C3">
      <w:pPr>
        <w:spacing w:after="0" w:line="240" w:lineRule="auto"/>
        <w:rPr>
          <w:rFonts w:ascii="Arial" w:eastAsia="Batang" w:hAnsi="Arial" w:cs="Times New Roman"/>
          <w:noProof/>
          <w:sz w:val="20"/>
          <w:szCs w:val="24"/>
          <w:lang w:eastAsia="ko-KR"/>
        </w:rPr>
      </w:pPr>
    </w:p>
    <w:p w14:paraId="36B3F2FE" w14:textId="40D00B93" w:rsidR="007E39CD" w:rsidRPr="00761D40" w:rsidRDefault="00C81565" w:rsidP="00A96808">
      <w:r>
        <w:t>September</w:t>
      </w:r>
      <w:r w:rsidR="00D5436B">
        <w:t xml:space="preserve"> 2015</w:t>
      </w:r>
    </w:p>
    <w:p w14:paraId="0883A4B5" w14:textId="77777777" w:rsidR="001835C9" w:rsidRPr="001835C9" w:rsidRDefault="001835C9" w:rsidP="002573C3">
      <w:pPr>
        <w:spacing w:after="0" w:line="240" w:lineRule="auto"/>
        <w:rPr>
          <w:rFonts w:ascii="Arial" w:eastAsia="Batang" w:hAnsi="Arial" w:cs="Times New Roman"/>
          <w:noProof/>
          <w:szCs w:val="20"/>
          <w:lang w:eastAsia="ko-KR"/>
        </w:rPr>
      </w:pPr>
    </w:p>
    <w:p w14:paraId="0883A4B6"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7"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8"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9"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A"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B"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C"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D" w14:textId="06E0E4EB" w:rsidR="002573C3" w:rsidRDefault="002573C3" w:rsidP="002573C3">
      <w:pPr>
        <w:rPr>
          <w:noProof/>
        </w:rPr>
      </w:pPr>
    </w:p>
    <w:p w14:paraId="26D0185F" w14:textId="77777777" w:rsidR="004E7B96" w:rsidRDefault="004E7B96" w:rsidP="002573C3">
      <w:pPr>
        <w:rPr>
          <w:noProof/>
        </w:rPr>
      </w:pPr>
    </w:p>
    <w:p w14:paraId="7C2AC60C" w14:textId="77777777" w:rsidR="004E7B96" w:rsidRDefault="004E7B96" w:rsidP="002573C3">
      <w:pPr>
        <w:rPr>
          <w:noProof/>
        </w:rPr>
      </w:pPr>
    </w:p>
    <w:p w14:paraId="0FFCA2F6" w14:textId="77777777" w:rsidR="004E7B96" w:rsidRDefault="004E7B96" w:rsidP="002573C3">
      <w:pPr>
        <w:rPr>
          <w:noProof/>
        </w:rPr>
      </w:pPr>
    </w:p>
    <w:p w14:paraId="0DA6B08B" w14:textId="77777777" w:rsidR="004E7B96" w:rsidRDefault="004E7B96" w:rsidP="002573C3">
      <w:pPr>
        <w:rPr>
          <w:noProof/>
        </w:rPr>
      </w:pPr>
    </w:p>
    <w:p w14:paraId="0B6218CB" w14:textId="77777777" w:rsidR="004E7B96" w:rsidRDefault="004E7B96" w:rsidP="002573C3">
      <w:pPr>
        <w:rPr>
          <w:noProof/>
        </w:rPr>
      </w:pPr>
    </w:p>
    <w:p w14:paraId="5F4F8435" w14:textId="77777777" w:rsidR="004E7B96" w:rsidRDefault="004E7B96">
      <w:pPr>
        <w:pStyle w:val="TOC1"/>
      </w:pPr>
    </w:p>
    <w:p w14:paraId="571409DD" w14:textId="77777777" w:rsidR="00451618" w:rsidRDefault="004E7B96" w:rsidP="00A96808">
      <w:pPr>
        <w:pStyle w:val="TOC1"/>
        <w:jc w:val="right"/>
      </w:pPr>
      <w:r>
        <w:rPr>
          <w:lang w:val="en-GB" w:eastAsia="en-GB" w:bidi="ar-SA"/>
        </w:rPr>
        <w:drawing>
          <wp:inline distT="0" distB="0" distL="0" distR="0" wp14:anchorId="10483C19" wp14:editId="65B99FFC">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002573C3" w:rsidRPr="00D54414">
        <w:br w:type="page"/>
      </w:r>
      <w:bookmarkStart w:id="0" w:name="_Toc168302996"/>
      <w:bookmarkStart w:id="1" w:name="_Toc168399728"/>
      <w:r w:rsidR="002573C3" w:rsidRPr="00D54414">
        <w:lastRenderedPageBreak/>
        <w:t>Contents</w:t>
      </w:r>
      <w:bookmarkEnd w:id="0"/>
      <w:bookmarkEnd w:id="1"/>
      <w:r w:rsidR="00090860">
        <w:fldChar w:fldCharType="begin"/>
      </w:r>
      <w:r w:rsidR="002573C3">
        <w:instrText xml:space="preserve">  </w:instrText>
      </w:r>
      <w:r w:rsidR="00090860">
        <w:fldChar w:fldCharType="end"/>
      </w:r>
      <w:r w:rsidR="00090860" w:rsidRPr="00D54414">
        <w:rPr>
          <w:caps w:val="0"/>
        </w:rPr>
        <w:fldChar w:fldCharType="begin"/>
      </w:r>
      <w:r w:rsidR="002573C3" w:rsidRPr="00D54414">
        <w:instrText xml:space="preserve"> TOC \h \z \t "Heading 3,2,pp Topic,1,PP Procedure start,3" </w:instrText>
      </w:r>
      <w:r w:rsidR="00090860" w:rsidRPr="00D54414">
        <w:rPr>
          <w:caps w:val="0"/>
        </w:rPr>
        <w:fldChar w:fldCharType="separate"/>
      </w:r>
    </w:p>
    <w:p w14:paraId="36CB4C8F" w14:textId="77777777" w:rsidR="00451618" w:rsidRDefault="005B0C67">
      <w:pPr>
        <w:pStyle w:val="TOC1"/>
        <w:rPr>
          <w:rFonts w:asciiTheme="minorHAnsi" w:eastAsiaTheme="minorEastAsia" w:hAnsiTheme="minorHAnsi" w:cstheme="minorBidi"/>
          <w:b w:val="0"/>
          <w:bCs w:val="0"/>
          <w:caps w:val="0"/>
          <w:sz w:val="24"/>
          <w:szCs w:val="24"/>
          <w:lang w:eastAsia="en-US" w:bidi="ar-SA"/>
        </w:rPr>
      </w:pPr>
      <w:hyperlink w:anchor="_Toc430248756" w:history="1">
        <w:r w:rsidR="00451618" w:rsidRPr="007D5F1E">
          <w:rPr>
            <w:rStyle w:val="Hyperlink"/>
          </w:rPr>
          <w:t>Overview</w:t>
        </w:r>
        <w:r w:rsidR="00451618">
          <w:rPr>
            <w:webHidden/>
          </w:rPr>
          <w:tab/>
        </w:r>
        <w:r w:rsidR="00451618">
          <w:rPr>
            <w:webHidden/>
          </w:rPr>
          <w:fldChar w:fldCharType="begin"/>
        </w:r>
        <w:r w:rsidR="00451618">
          <w:rPr>
            <w:webHidden/>
          </w:rPr>
          <w:instrText xml:space="preserve"> PAGEREF _Toc430248756 \h </w:instrText>
        </w:r>
        <w:r w:rsidR="00451618">
          <w:rPr>
            <w:webHidden/>
          </w:rPr>
        </w:r>
        <w:r w:rsidR="00451618">
          <w:rPr>
            <w:webHidden/>
          </w:rPr>
          <w:fldChar w:fldCharType="separate"/>
        </w:r>
        <w:r w:rsidR="00451618">
          <w:rPr>
            <w:webHidden/>
          </w:rPr>
          <w:t>3</w:t>
        </w:r>
        <w:r w:rsidR="00451618">
          <w:rPr>
            <w:webHidden/>
          </w:rPr>
          <w:fldChar w:fldCharType="end"/>
        </w:r>
      </w:hyperlink>
    </w:p>
    <w:p w14:paraId="3044EBA8" w14:textId="77777777" w:rsidR="00451618" w:rsidRDefault="005B0C67">
      <w:pPr>
        <w:pStyle w:val="TOC1"/>
        <w:rPr>
          <w:rFonts w:asciiTheme="minorHAnsi" w:eastAsiaTheme="minorEastAsia" w:hAnsiTheme="minorHAnsi" w:cstheme="minorBidi"/>
          <w:b w:val="0"/>
          <w:bCs w:val="0"/>
          <w:caps w:val="0"/>
          <w:sz w:val="24"/>
          <w:szCs w:val="24"/>
          <w:lang w:eastAsia="en-US" w:bidi="ar-SA"/>
        </w:rPr>
      </w:pPr>
      <w:hyperlink w:anchor="_Toc430248757" w:history="1">
        <w:r w:rsidR="00451618" w:rsidRPr="007D5F1E">
          <w:rPr>
            <w:rStyle w:val="Hyperlink"/>
          </w:rPr>
          <w:t>Exercise 1: Transition to Adaptive UI</w:t>
        </w:r>
        <w:r w:rsidR="00451618">
          <w:rPr>
            <w:webHidden/>
          </w:rPr>
          <w:tab/>
        </w:r>
        <w:r w:rsidR="00451618">
          <w:rPr>
            <w:webHidden/>
          </w:rPr>
          <w:fldChar w:fldCharType="begin"/>
        </w:r>
        <w:r w:rsidR="00451618">
          <w:rPr>
            <w:webHidden/>
          </w:rPr>
          <w:instrText xml:space="preserve"> PAGEREF _Toc430248757 \h </w:instrText>
        </w:r>
        <w:r w:rsidR="00451618">
          <w:rPr>
            <w:webHidden/>
          </w:rPr>
        </w:r>
        <w:r w:rsidR="00451618">
          <w:rPr>
            <w:webHidden/>
          </w:rPr>
          <w:fldChar w:fldCharType="separate"/>
        </w:r>
        <w:r w:rsidR="00451618">
          <w:rPr>
            <w:webHidden/>
          </w:rPr>
          <w:t>5</w:t>
        </w:r>
        <w:r w:rsidR="00451618">
          <w:rPr>
            <w:webHidden/>
          </w:rPr>
          <w:fldChar w:fldCharType="end"/>
        </w:r>
      </w:hyperlink>
    </w:p>
    <w:p w14:paraId="5F116079" w14:textId="77777777" w:rsidR="00451618" w:rsidRDefault="005B0C67">
      <w:pPr>
        <w:pStyle w:val="TOC3"/>
        <w:tabs>
          <w:tab w:val="right" w:leader="dot" w:pos="9350"/>
        </w:tabs>
        <w:rPr>
          <w:noProof/>
          <w:sz w:val="24"/>
          <w:szCs w:val="24"/>
          <w:lang w:bidi="ar-SA"/>
        </w:rPr>
      </w:pPr>
      <w:hyperlink w:anchor="_Toc430248758" w:history="1">
        <w:r w:rsidR="00451618" w:rsidRPr="007D5F1E">
          <w:rPr>
            <w:rStyle w:val="Hyperlink"/>
            <w:noProof/>
          </w:rPr>
          <w:t>Task 1 – Create a blank Universal Windows app</w:t>
        </w:r>
        <w:r w:rsidR="00451618">
          <w:rPr>
            <w:noProof/>
            <w:webHidden/>
          </w:rPr>
          <w:tab/>
        </w:r>
        <w:r w:rsidR="00451618">
          <w:rPr>
            <w:noProof/>
            <w:webHidden/>
          </w:rPr>
          <w:fldChar w:fldCharType="begin"/>
        </w:r>
        <w:r w:rsidR="00451618">
          <w:rPr>
            <w:noProof/>
            <w:webHidden/>
          </w:rPr>
          <w:instrText xml:space="preserve"> PAGEREF _Toc430248758 \h </w:instrText>
        </w:r>
        <w:r w:rsidR="00451618">
          <w:rPr>
            <w:noProof/>
            <w:webHidden/>
          </w:rPr>
        </w:r>
        <w:r w:rsidR="00451618">
          <w:rPr>
            <w:noProof/>
            <w:webHidden/>
          </w:rPr>
          <w:fldChar w:fldCharType="separate"/>
        </w:r>
        <w:r w:rsidR="00451618">
          <w:rPr>
            <w:noProof/>
            <w:webHidden/>
          </w:rPr>
          <w:t>5</w:t>
        </w:r>
        <w:r w:rsidR="00451618">
          <w:rPr>
            <w:noProof/>
            <w:webHidden/>
          </w:rPr>
          <w:fldChar w:fldCharType="end"/>
        </w:r>
      </w:hyperlink>
    </w:p>
    <w:p w14:paraId="38AEF6FF" w14:textId="77777777" w:rsidR="00451618" w:rsidRDefault="005B0C67">
      <w:pPr>
        <w:pStyle w:val="TOC3"/>
        <w:tabs>
          <w:tab w:val="right" w:leader="dot" w:pos="9350"/>
        </w:tabs>
        <w:rPr>
          <w:noProof/>
          <w:sz w:val="24"/>
          <w:szCs w:val="24"/>
          <w:lang w:bidi="ar-SA"/>
        </w:rPr>
      </w:pPr>
      <w:hyperlink w:anchor="_Toc430248759" w:history="1">
        <w:r w:rsidR="00451618" w:rsidRPr="007D5F1E">
          <w:rPr>
            <w:rStyle w:val="Hyperlink"/>
            <w:noProof/>
          </w:rPr>
          <w:t>Task 2 – Create a fixed layout</w:t>
        </w:r>
        <w:r w:rsidR="00451618">
          <w:rPr>
            <w:noProof/>
            <w:webHidden/>
          </w:rPr>
          <w:tab/>
        </w:r>
        <w:r w:rsidR="00451618">
          <w:rPr>
            <w:noProof/>
            <w:webHidden/>
          </w:rPr>
          <w:fldChar w:fldCharType="begin"/>
        </w:r>
        <w:r w:rsidR="00451618">
          <w:rPr>
            <w:noProof/>
            <w:webHidden/>
          </w:rPr>
          <w:instrText xml:space="preserve"> PAGEREF _Toc430248759 \h </w:instrText>
        </w:r>
        <w:r w:rsidR="00451618">
          <w:rPr>
            <w:noProof/>
            <w:webHidden/>
          </w:rPr>
        </w:r>
        <w:r w:rsidR="00451618">
          <w:rPr>
            <w:noProof/>
            <w:webHidden/>
          </w:rPr>
          <w:fldChar w:fldCharType="separate"/>
        </w:r>
        <w:r w:rsidR="00451618">
          <w:rPr>
            <w:noProof/>
            <w:webHidden/>
          </w:rPr>
          <w:t>7</w:t>
        </w:r>
        <w:r w:rsidR="00451618">
          <w:rPr>
            <w:noProof/>
            <w:webHidden/>
          </w:rPr>
          <w:fldChar w:fldCharType="end"/>
        </w:r>
      </w:hyperlink>
    </w:p>
    <w:p w14:paraId="2B4663D6" w14:textId="77777777" w:rsidR="00451618" w:rsidRDefault="005B0C67">
      <w:pPr>
        <w:pStyle w:val="TOC3"/>
        <w:tabs>
          <w:tab w:val="right" w:leader="dot" w:pos="9350"/>
        </w:tabs>
        <w:rPr>
          <w:noProof/>
          <w:sz w:val="24"/>
          <w:szCs w:val="24"/>
          <w:lang w:bidi="ar-SA"/>
        </w:rPr>
      </w:pPr>
      <w:hyperlink w:anchor="_Toc430248760" w:history="1">
        <w:r w:rsidR="00451618" w:rsidRPr="007D5F1E">
          <w:rPr>
            <w:rStyle w:val="Hyperlink"/>
            <w:noProof/>
          </w:rPr>
          <w:t>Task 2 – Adapt the layout for different screen sizes</w:t>
        </w:r>
        <w:r w:rsidR="00451618">
          <w:rPr>
            <w:noProof/>
            <w:webHidden/>
          </w:rPr>
          <w:tab/>
        </w:r>
        <w:r w:rsidR="00451618">
          <w:rPr>
            <w:noProof/>
            <w:webHidden/>
          </w:rPr>
          <w:fldChar w:fldCharType="begin"/>
        </w:r>
        <w:r w:rsidR="00451618">
          <w:rPr>
            <w:noProof/>
            <w:webHidden/>
          </w:rPr>
          <w:instrText xml:space="preserve"> PAGEREF _Toc430248760 \h </w:instrText>
        </w:r>
        <w:r w:rsidR="00451618">
          <w:rPr>
            <w:noProof/>
            <w:webHidden/>
          </w:rPr>
        </w:r>
        <w:r w:rsidR="00451618">
          <w:rPr>
            <w:noProof/>
            <w:webHidden/>
          </w:rPr>
          <w:fldChar w:fldCharType="separate"/>
        </w:r>
        <w:r w:rsidR="00451618">
          <w:rPr>
            <w:noProof/>
            <w:webHidden/>
          </w:rPr>
          <w:t>9</w:t>
        </w:r>
        <w:r w:rsidR="00451618">
          <w:rPr>
            <w:noProof/>
            <w:webHidden/>
          </w:rPr>
          <w:fldChar w:fldCharType="end"/>
        </w:r>
      </w:hyperlink>
    </w:p>
    <w:p w14:paraId="4670E25B" w14:textId="77777777" w:rsidR="00451618" w:rsidRDefault="005B0C67">
      <w:pPr>
        <w:pStyle w:val="TOC1"/>
        <w:rPr>
          <w:rFonts w:asciiTheme="minorHAnsi" w:eastAsiaTheme="minorEastAsia" w:hAnsiTheme="minorHAnsi" w:cstheme="minorBidi"/>
          <w:b w:val="0"/>
          <w:bCs w:val="0"/>
          <w:caps w:val="0"/>
          <w:sz w:val="24"/>
          <w:szCs w:val="24"/>
          <w:lang w:eastAsia="en-US" w:bidi="ar-SA"/>
        </w:rPr>
      </w:pPr>
      <w:hyperlink w:anchor="_Toc430248761" w:history="1">
        <w:r w:rsidR="00451618" w:rsidRPr="007D5F1E">
          <w:rPr>
            <w:rStyle w:val="Hyperlink"/>
          </w:rPr>
          <w:t>Exercise 2: RelativePanels with Visual States</w:t>
        </w:r>
        <w:r w:rsidR="00451618">
          <w:rPr>
            <w:webHidden/>
          </w:rPr>
          <w:tab/>
        </w:r>
        <w:r w:rsidR="00451618">
          <w:rPr>
            <w:webHidden/>
          </w:rPr>
          <w:fldChar w:fldCharType="begin"/>
        </w:r>
        <w:r w:rsidR="00451618">
          <w:rPr>
            <w:webHidden/>
          </w:rPr>
          <w:instrText xml:space="preserve"> PAGEREF _Toc430248761 \h </w:instrText>
        </w:r>
        <w:r w:rsidR="00451618">
          <w:rPr>
            <w:webHidden/>
          </w:rPr>
        </w:r>
        <w:r w:rsidR="00451618">
          <w:rPr>
            <w:webHidden/>
          </w:rPr>
          <w:fldChar w:fldCharType="separate"/>
        </w:r>
        <w:r w:rsidR="00451618">
          <w:rPr>
            <w:webHidden/>
          </w:rPr>
          <w:t>14</w:t>
        </w:r>
        <w:r w:rsidR="00451618">
          <w:rPr>
            <w:webHidden/>
          </w:rPr>
          <w:fldChar w:fldCharType="end"/>
        </w:r>
      </w:hyperlink>
    </w:p>
    <w:p w14:paraId="73A8A030" w14:textId="77777777" w:rsidR="00451618" w:rsidRDefault="005B0C67">
      <w:pPr>
        <w:pStyle w:val="TOC3"/>
        <w:tabs>
          <w:tab w:val="right" w:leader="dot" w:pos="9350"/>
        </w:tabs>
        <w:rPr>
          <w:noProof/>
          <w:sz w:val="24"/>
          <w:szCs w:val="24"/>
          <w:lang w:bidi="ar-SA"/>
        </w:rPr>
      </w:pPr>
      <w:hyperlink w:anchor="_Toc430248762" w:history="1">
        <w:r w:rsidR="00451618" w:rsidRPr="007D5F1E">
          <w:rPr>
            <w:rStyle w:val="Hyperlink"/>
            <w:noProof/>
          </w:rPr>
          <w:t>Task 1 – Add the RelativePanel</w:t>
        </w:r>
        <w:r w:rsidR="00451618">
          <w:rPr>
            <w:noProof/>
            <w:webHidden/>
          </w:rPr>
          <w:tab/>
        </w:r>
        <w:r w:rsidR="00451618">
          <w:rPr>
            <w:noProof/>
            <w:webHidden/>
          </w:rPr>
          <w:fldChar w:fldCharType="begin"/>
        </w:r>
        <w:r w:rsidR="00451618">
          <w:rPr>
            <w:noProof/>
            <w:webHidden/>
          </w:rPr>
          <w:instrText xml:space="preserve"> PAGEREF _Toc430248762 \h </w:instrText>
        </w:r>
        <w:r w:rsidR="00451618">
          <w:rPr>
            <w:noProof/>
            <w:webHidden/>
          </w:rPr>
        </w:r>
        <w:r w:rsidR="00451618">
          <w:rPr>
            <w:noProof/>
            <w:webHidden/>
          </w:rPr>
          <w:fldChar w:fldCharType="separate"/>
        </w:r>
        <w:r w:rsidR="00451618">
          <w:rPr>
            <w:noProof/>
            <w:webHidden/>
          </w:rPr>
          <w:t>14</w:t>
        </w:r>
        <w:r w:rsidR="00451618">
          <w:rPr>
            <w:noProof/>
            <w:webHidden/>
          </w:rPr>
          <w:fldChar w:fldCharType="end"/>
        </w:r>
      </w:hyperlink>
    </w:p>
    <w:p w14:paraId="27163731" w14:textId="77777777" w:rsidR="00451618" w:rsidRDefault="005B0C67">
      <w:pPr>
        <w:pStyle w:val="TOC1"/>
        <w:rPr>
          <w:rFonts w:asciiTheme="minorHAnsi" w:eastAsiaTheme="minorEastAsia" w:hAnsiTheme="minorHAnsi" w:cstheme="minorBidi"/>
          <w:b w:val="0"/>
          <w:bCs w:val="0"/>
          <w:caps w:val="0"/>
          <w:sz w:val="24"/>
          <w:szCs w:val="24"/>
          <w:lang w:eastAsia="en-US" w:bidi="ar-SA"/>
        </w:rPr>
      </w:pPr>
      <w:hyperlink w:anchor="_Toc430248763" w:history="1">
        <w:r w:rsidR="00451618" w:rsidRPr="007D5F1E">
          <w:rPr>
            <w:rStyle w:val="Hyperlink"/>
          </w:rPr>
          <w:t>Exercise 3: Adaptive UI with XAML Views</w:t>
        </w:r>
        <w:r w:rsidR="00451618">
          <w:rPr>
            <w:webHidden/>
          </w:rPr>
          <w:tab/>
        </w:r>
        <w:r w:rsidR="00451618">
          <w:rPr>
            <w:webHidden/>
          </w:rPr>
          <w:fldChar w:fldCharType="begin"/>
        </w:r>
        <w:r w:rsidR="00451618">
          <w:rPr>
            <w:webHidden/>
          </w:rPr>
          <w:instrText xml:space="preserve"> PAGEREF _Toc430248763 \h </w:instrText>
        </w:r>
        <w:r w:rsidR="00451618">
          <w:rPr>
            <w:webHidden/>
          </w:rPr>
        </w:r>
        <w:r w:rsidR="00451618">
          <w:rPr>
            <w:webHidden/>
          </w:rPr>
          <w:fldChar w:fldCharType="separate"/>
        </w:r>
        <w:r w:rsidR="00451618">
          <w:rPr>
            <w:webHidden/>
          </w:rPr>
          <w:t>19</w:t>
        </w:r>
        <w:r w:rsidR="00451618">
          <w:rPr>
            <w:webHidden/>
          </w:rPr>
          <w:fldChar w:fldCharType="end"/>
        </w:r>
      </w:hyperlink>
    </w:p>
    <w:p w14:paraId="1A50200E" w14:textId="77777777" w:rsidR="00451618" w:rsidRDefault="005B0C67">
      <w:pPr>
        <w:pStyle w:val="TOC3"/>
        <w:tabs>
          <w:tab w:val="right" w:leader="dot" w:pos="9350"/>
        </w:tabs>
        <w:rPr>
          <w:noProof/>
          <w:sz w:val="24"/>
          <w:szCs w:val="24"/>
          <w:lang w:bidi="ar-SA"/>
        </w:rPr>
      </w:pPr>
      <w:hyperlink w:anchor="_Toc430248764" w:history="1">
        <w:r w:rsidR="00451618" w:rsidRPr="007D5F1E">
          <w:rPr>
            <w:rStyle w:val="Hyperlink"/>
            <w:noProof/>
          </w:rPr>
          <w:t>Task 1 – Add a ScrollViewer to the Metadata panel</w:t>
        </w:r>
        <w:r w:rsidR="00451618">
          <w:rPr>
            <w:noProof/>
            <w:webHidden/>
          </w:rPr>
          <w:tab/>
        </w:r>
        <w:r w:rsidR="00451618">
          <w:rPr>
            <w:noProof/>
            <w:webHidden/>
          </w:rPr>
          <w:fldChar w:fldCharType="begin"/>
        </w:r>
        <w:r w:rsidR="00451618">
          <w:rPr>
            <w:noProof/>
            <w:webHidden/>
          </w:rPr>
          <w:instrText xml:space="preserve"> PAGEREF _Toc430248764 \h </w:instrText>
        </w:r>
        <w:r w:rsidR="00451618">
          <w:rPr>
            <w:noProof/>
            <w:webHidden/>
          </w:rPr>
        </w:r>
        <w:r w:rsidR="00451618">
          <w:rPr>
            <w:noProof/>
            <w:webHidden/>
          </w:rPr>
          <w:fldChar w:fldCharType="separate"/>
        </w:r>
        <w:r w:rsidR="00451618">
          <w:rPr>
            <w:noProof/>
            <w:webHidden/>
          </w:rPr>
          <w:t>19</w:t>
        </w:r>
        <w:r w:rsidR="00451618">
          <w:rPr>
            <w:noProof/>
            <w:webHidden/>
          </w:rPr>
          <w:fldChar w:fldCharType="end"/>
        </w:r>
      </w:hyperlink>
    </w:p>
    <w:p w14:paraId="0EEA76FB" w14:textId="77777777" w:rsidR="00451618" w:rsidRDefault="005B0C67">
      <w:pPr>
        <w:pStyle w:val="TOC3"/>
        <w:tabs>
          <w:tab w:val="right" w:leader="dot" w:pos="9350"/>
        </w:tabs>
        <w:rPr>
          <w:noProof/>
          <w:sz w:val="24"/>
          <w:szCs w:val="24"/>
          <w:lang w:bidi="ar-SA"/>
        </w:rPr>
      </w:pPr>
      <w:hyperlink w:anchor="_Toc430248765" w:history="1">
        <w:r w:rsidR="00451618" w:rsidRPr="007D5F1E">
          <w:rPr>
            <w:rStyle w:val="Hyperlink"/>
            <w:noProof/>
          </w:rPr>
          <w:t>Task 2 – Create a XAML view</w:t>
        </w:r>
        <w:r w:rsidR="00451618">
          <w:rPr>
            <w:noProof/>
            <w:webHidden/>
          </w:rPr>
          <w:tab/>
        </w:r>
        <w:r w:rsidR="00451618">
          <w:rPr>
            <w:noProof/>
            <w:webHidden/>
          </w:rPr>
          <w:fldChar w:fldCharType="begin"/>
        </w:r>
        <w:r w:rsidR="00451618">
          <w:rPr>
            <w:noProof/>
            <w:webHidden/>
          </w:rPr>
          <w:instrText xml:space="preserve"> PAGEREF _Toc430248765 \h </w:instrText>
        </w:r>
        <w:r w:rsidR="00451618">
          <w:rPr>
            <w:noProof/>
            <w:webHidden/>
          </w:rPr>
        </w:r>
        <w:r w:rsidR="00451618">
          <w:rPr>
            <w:noProof/>
            <w:webHidden/>
          </w:rPr>
          <w:fldChar w:fldCharType="separate"/>
        </w:r>
        <w:r w:rsidR="00451618">
          <w:rPr>
            <w:noProof/>
            <w:webHidden/>
          </w:rPr>
          <w:t>21</w:t>
        </w:r>
        <w:r w:rsidR="00451618">
          <w:rPr>
            <w:noProof/>
            <w:webHidden/>
          </w:rPr>
          <w:fldChar w:fldCharType="end"/>
        </w:r>
      </w:hyperlink>
    </w:p>
    <w:p w14:paraId="53E33002" w14:textId="77777777" w:rsidR="00451618" w:rsidRDefault="005B0C67">
      <w:pPr>
        <w:pStyle w:val="TOC1"/>
        <w:rPr>
          <w:rFonts w:asciiTheme="minorHAnsi" w:eastAsiaTheme="minorEastAsia" w:hAnsiTheme="minorHAnsi" w:cstheme="minorBidi"/>
          <w:b w:val="0"/>
          <w:bCs w:val="0"/>
          <w:caps w:val="0"/>
          <w:sz w:val="24"/>
          <w:szCs w:val="24"/>
          <w:lang w:eastAsia="en-US" w:bidi="ar-SA"/>
        </w:rPr>
      </w:pPr>
      <w:hyperlink w:anchor="_Toc430248766" w:history="1">
        <w:r w:rsidR="00451618" w:rsidRPr="007D5F1E">
          <w:rPr>
            <w:rStyle w:val="Hyperlink"/>
          </w:rPr>
          <w:t>Summary</w:t>
        </w:r>
        <w:r w:rsidR="00451618">
          <w:rPr>
            <w:webHidden/>
          </w:rPr>
          <w:tab/>
        </w:r>
        <w:r w:rsidR="00451618">
          <w:rPr>
            <w:webHidden/>
          </w:rPr>
          <w:fldChar w:fldCharType="begin"/>
        </w:r>
        <w:r w:rsidR="00451618">
          <w:rPr>
            <w:webHidden/>
          </w:rPr>
          <w:instrText xml:space="preserve"> PAGEREF _Toc430248766 \h </w:instrText>
        </w:r>
        <w:r w:rsidR="00451618">
          <w:rPr>
            <w:webHidden/>
          </w:rPr>
        </w:r>
        <w:r w:rsidR="00451618">
          <w:rPr>
            <w:webHidden/>
          </w:rPr>
          <w:fldChar w:fldCharType="separate"/>
        </w:r>
        <w:r w:rsidR="00451618">
          <w:rPr>
            <w:webHidden/>
          </w:rPr>
          <w:t>24</w:t>
        </w:r>
        <w:r w:rsidR="00451618">
          <w:rPr>
            <w:webHidden/>
          </w:rPr>
          <w:fldChar w:fldCharType="end"/>
        </w:r>
      </w:hyperlink>
    </w:p>
    <w:p w14:paraId="0883A4CE" w14:textId="77777777" w:rsidR="002573C3" w:rsidRPr="00D54414" w:rsidRDefault="00090860" w:rsidP="002573C3">
      <w:pPr>
        <w:rPr>
          <w:noProof/>
        </w:rPr>
      </w:pPr>
      <w:r w:rsidRPr="00D54414">
        <w:rPr>
          <w:rFonts w:eastAsia="Batang"/>
          <w:noProof/>
          <w:szCs w:val="20"/>
          <w:lang w:eastAsia="ko-KR"/>
        </w:rPr>
        <w:fldChar w:fldCharType="end"/>
      </w:r>
      <w:r w:rsidR="002573C3" w:rsidRPr="00D54414">
        <w:rPr>
          <w:noProof/>
        </w:rPr>
        <w:br w:type="page"/>
      </w:r>
    </w:p>
    <w:p w14:paraId="0883A4CF" w14:textId="77777777" w:rsidR="007513B5" w:rsidRDefault="007513B5" w:rsidP="006A0032">
      <w:pPr>
        <w:pStyle w:val="ppTopic"/>
        <w:rPr>
          <w:rFonts w:eastAsia="Arial Unicode MS"/>
          <w:noProof/>
        </w:rPr>
      </w:pPr>
    </w:p>
    <w:bookmarkStart w:id="2" w:name="_Toc430248756" w:displacedByCustomXml="next"/>
    <w:sdt>
      <w:sdtPr>
        <w:alias w:val="Topic"/>
        <w:tag w:val="50e863b2-ffbb-43d6-aa22-1f8d068f00eb"/>
        <w:id w:val="440965237"/>
        <w:placeholder>
          <w:docPart w:val="DefaultPlaceholder_1082065158"/>
        </w:placeholder>
        <w:text/>
      </w:sdtPr>
      <w:sdtContent>
        <w:p w14:paraId="0883A4D0" w14:textId="77777777" w:rsidR="006A0032" w:rsidRDefault="008A4DAB" w:rsidP="006A0032">
          <w:pPr>
            <w:pStyle w:val="ppTopic"/>
          </w:pPr>
          <w:r>
            <w:t>Overview</w:t>
          </w:r>
        </w:p>
      </w:sdtContent>
    </w:sdt>
    <w:bookmarkEnd w:id="2" w:displacedByCustomXml="prev"/>
    <w:p w14:paraId="1FA1DA12" w14:textId="0AF0FDA2" w:rsidR="00120CEC" w:rsidRDefault="00B6568C" w:rsidP="004A2150">
      <w:r>
        <w:t xml:space="preserve">UWP apps </w:t>
      </w:r>
      <w:del w:id="3" w:author="Author">
        <w:r w:rsidDel="005B0C67">
          <w:delText>fluidly transition between</w:delText>
        </w:r>
      </w:del>
      <w:ins w:id="4" w:author="Author">
        <w:r w:rsidR="005B0C67">
          <w:t xml:space="preserve">may run on a number of </w:t>
        </w:r>
      </w:ins>
      <w:del w:id="5" w:author="Author">
        <w:r w:rsidDel="005B0C67">
          <w:delText xml:space="preserve"> </w:delText>
        </w:r>
      </w:del>
      <w:r>
        <w:t xml:space="preserve">device families that </w:t>
      </w:r>
      <w:del w:id="6" w:author="Author">
        <w:r w:rsidDel="00A03B99">
          <w:delText xml:space="preserve">may </w:delText>
        </w:r>
      </w:del>
      <w:r>
        <w:t xml:space="preserve">differ significantly in screen size and features. To </w:t>
      </w:r>
      <w:del w:id="7" w:author="Author">
        <w:r w:rsidDel="00A03B99">
          <w:delText>accomplish this transition</w:delText>
        </w:r>
      </w:del>
      <w:ins w:id="8" w:author="Author">
        <w:r w:rsidR="00A03B99">
          <w:t>give a great user experience on all devices</w:t>
        </w:r>
      </w:ins>
      <w:r>
        <w:t>, the design must adapt to the device. An adaptive UI can detect information about the device it is running on and deliver a layout based on the characteristics of that device.</w:t>
      </w:r>
    </w:p>
    <w:p w14:paraId="34C504FC" w14:textId="5768BF82" w:rsidR="00B6568C" w:rsidRDefault="00B6568C" w:rsidP="004A2150">
      <w:r>
        <w:t xml:space="preserve">An adaptive UI differs from a responsive UI, because it can deliver an individualized layout for each device family or </w:t>
      </w:r>
      <w:r w:rsidR="00BF12A0">
        <w:t>screen size snap point</w:t>
      </w:r>
      <w:r>
        <w:t>. A responsive UI typically takes a single, flexible design and displays it gracefully on all devices. One drawback to responsive UI can be a slower load time – elements are loaded for all devices and resolutions even though they may not ever be needed. With adaptive UI, you can deliver a responsive design, but you also have the ability to deliver unique views to devices that have little in common with each other. For example, an Xbox view may</w:t>
      </w:r>
      <w:r w:rsidR="00BF12A0">
        <w:t xml:space="preserve"> be</w:t>
      </w:r>
      <w:r>
        <w:t xml:space="preserve"> completely distinct from </w:t>
      </w:r>
      <w:r w:rsidR="00BF12A0">
        <w:t xml:space="preserve">the </w:t>
      </w:r>
      <w:r>
        <w:t>desktop and mobile views for an app</w:t>
      </w:r>
      <w:r w:rsidR="00BF12A0">
        <w:t>, because the device UI</w:t>
      </w:r>
      <w:r w:rsidR="00451618">
        <w:t xml:space="preserve"> and interactions are</w:t>
      </w:r>
      <w:r w:rsidR="00BF12A0">
        <w:t xml:space="preserve"> so different</w:t>
      </w:r>
      <w:r>
        <w:t xml:space="preserve">. </w:t>
      </w:r>
    </w:p>
    <w:p w14:paraId="0BDB8C4C" w14:textId="1F63C5E9" w:rsidR="00B6568C" w:rsidRDefault="00B72F68" w:rsidP="004A2150">
      <w:r>
        <w:t>In this lab, we will evolve a fixed layout into an adaptive UI. Initially, the UI will follow more responsive practices. We will then create a separate view to handle a unique design element on Mobile.</w:t>
      </w:r>
    </w:p>
    <w:p w14:paraId="0883A4DA" w14:textId="77777777" w:rsidR="002573C3" w:rsidRDefault="002573C3" w:rsidP="002573C3">
      <w:pPr>
        <w:pStyle w:val="Heading1"/>
        <w:rPr>
          <w:rFonts w:eastAsia="Arial Unicode MS"/>
          <w:noProof/>
        </w:rPr>
      </w:pPr>
      <w:r w:rsidRPr="008A4A2C">
        <w:rPr>
          <w:rFonts w:eastAsia="Arial Unicode MS"/>
          <w:noProof/>
        </w:rPr>
        <w:t>Objectives</w:t>
      </w:r>
    </w:p>
    <w:p w14:paraId="0883A4DB" w14:textId="77777777" w:rsidR="00C40E9E" w:rsidRDefault="00AA22BA" w:rsidP="00364D1D">
      <w:pPr>
        <w:pStyle w:val="ppBodyText"/>
      </w:pPr>
      <w:r>
        <w:rPr>
          <w:noProof/>
        </w:rPr>
        <w:t>This lab will show you how to:</w:t>
      </w:r>
    </w:p>
    <w:p w14:paraId="0C1DFC1B" w14:textId="662C3140" w:rsidR="002C7597" w:rsidRDefault="00714C64" w:rsidP="00A81441">
      <w:pPr>
        <w:pStyle w:val="ppBulletList"/>
        <w:rPr>
          <w:noProof/>
        </w:rPr>
      </w:pPr>
      <w:r>
        <w:rPr>
          <w:noProof/>
        </w:rPr>
        <w:t>Evolve a fixed layout into an adaptive UI</w:t>
      </w:r>
    </w:p>
    <w:p w14:paraId="0C7E5915" w14:textId="10A5541A" w:rsidR="00714C64" w:rsidRDefault="00714C64" w:rsidP="00A81441">
      <w:pPr>
        <w:pStyle w:val="ppBulletList"/>
        <w:rPr>
          <w:noProof/>
        </w:rPr>
      </w:pPr>
      <w:r>
        <w:rPr>
          <w:noProof/>
        </w:rPr>
        <w:t>Create visual states to support narrow, medium, and wide screen widths</w:t>
      </w:r>
    </w:p>
    <w:p w14:paraId="184E3D2A" w14:textId="33835C71" w:rsidR="00714C64" w:rsidRDefault="00714C64" w:rsidP="00A81441">
      <w:pPr>
        <w:pStyle w:val="ppBulletList"/>
        <w:rPr>
          <w:noProof/>
        </w:rPr>
      </w:pPr>
      <w:r>
        <w:rPr>
          <w:noProof/>
        </w:rPr>
        <w:t>Use RelativePanel to reposition content in the different states</w:t>
      </w:r>
    </w:p>
    <w:p w14:paraId="517E2F0B" w14:textId="4DA1F450" w:rsidR="00714C64" w:rsidRDefault="00714C64" w:rsidP="00A81441">
      <w:pPr>
        <w:pStyle w:val="ppBulletList"/>
        <w:rPr>
          <w:noProof/>
        </w:rPr>
      </w:pPr>
      <w:r>
        <w:rPr>
          <w:noProof/>
        </w:rPr>
        <w:t>Use Setters to better adapt styles to a smaller screen</w:t>
      </w:r>
    </w:p>
    <w:p w14:paraId="4FA0246B" w14:textId="20E51D4A" w:rsidR="00714C64" w:rsidRDefault="00714C64" w:rsidP="00A81441">
      <w:pPr>
        <w:pStyle w:val="ppBulletList"/>
        <w:rPr>
          <w:noProof/>
        </w:rPr>
      </w:pPr>
      <w:r>
        <w:rPr>
          <w:noProof/>
        </w:rPr>
        <w:t>Use XAML views to create unique views for different device families</w:t>
      </w:r>
    </w:p>
    <w:p w14:paraId="0883A4E3" w14:textId="03FF1755" w:rsidR="002573C3" w:rsidRDefault="002573C3" w:rsidP="00BE7BEC">
      <w:pPr>
        <w:pStyle w:val="ppListEnd"/>
        <w:numPr>
          <w:ilvl w:val="0"/>
          <w:numId w:val="10"/>
        </w:numPr>
        <w:rPr>
          <w:noProof/>
          <w:highlight w:val="yellow"/>
        </w:rPr>
      </w:pPr>
    </w:p>
    <w:p w14:paraId="0883A4E4" w14:textId="75C4020D" w:rsidR="008D1B17" w:rsidRDefault="008D1B17" w:rsidP="008D1B17">
      <w:pPr>
        <w:pStyle w:val="Heading1"/>
        <w:rPr>
          <w:rFonts w:eastAsia="Arial Unicode MS"/>
          <w:noProof/>
        </w:rPr>
      </w:pPr>
      <w:bookmarkStart w:id="9" w:name="_Toc157870738"/>
      <w:r>
        <w:rPr>
          <w:rFonts w:eastAsia="Arial Unicode MS"/>
          <w:noProof/>
        </w:rPr>
        <w:t xml:space="preserve">System </w:t>
      </w:r>
      <w:r w:rsidR="000277B4">
        <w:rPr>
          <w:rFonts w:eastAsia="Arial Unicode MS"/>
          <w:noProof/>
        </w:rPr>
        <w:t>requirements</w:t>
      </w:r>
    </w:p>
    <w:p w14:paraId="0883A4E5" w14:textId="7B8F9E9C" w:rsidR="008D1B17" w:rsidRDefault="008D1B17" w:rsidP="008D1B17">
      <w:pPr>
        <w:pStyle w:val="ppBodyText"/>
        <w:rPr>
          <w:noProof/>
        </w:rPr>
      </w:pPr>
      <w:r w:rsidRPr="000907CB">
        <w:rPr>
          <w:noProof/>
        </w:rPr>
        <w:t>You must have the following to complete this lab:</w:t>
      </w:r>
    </w:p>
    <w:p w14:paraId="0883A4E6" w14:textId="0945AA19" w:rsidR="008F3A3A" w:rsidRDefault="003E26DE" w:rsidP="008F3A3A">
      <w:pPr>
        <w:pStyle w:val="ppBulletList"/>
        <w:rPr>
          <w:noProof/>
        </w:rPr>
      </w:pPr>
      <w:r>
        <w:rPr>
          <w:noProof/>
        </w:rPr>
        <w:t>Microsoft Windows 10</w:t>
      </w:r>
    </w:p>
    <w:p w14:paraId="01DE7334" w14:textId="2210AD9C" w:rsidR="008C44AA" w:rsidRDefault="008D1B17" w:rsidP="008D1B17">
      <w:pPr>
        <w:pStyle w:val="ppBulletList"/>
        <w:rPr>
          <w:noProof/>
        </w:rPr>
      </w:pPr>
      <w:r>
        <w:rPr>
          <w:noProof/>
        </w:rPr>
        <w:lastRenderedPageBreak/>
        <w:t>Micr</w:t>
      </w:r>
      <w:r w:rsidR="00984E79">
        <w:rPr>
          <w:noProof/>
        </w:rPr>
        <w:t xml:space="preserve">osoft Visual Studio </w:t>
      </w:r>
      <w:r w:rsidR="009D4014">
        <w:rPr>
          <w:noProof/>
        </w:rPr>
        <w:t>2015</w:t>
      </w:r>
      <w:r w:rsidR="00F96645">
        <w:rPr>
          <w:noProof/>
        </w:rPr>
        <w:t xml:space="preserve"> </w:t>
      </w:r>
    </w:p>
    <w:p w14:paraId="2B830337" w14:textId="5C1F2E12" w:rsidR="00D22FE9" w:rsidRDefault="00D22FE9" w:rsidP="008D1B17">
      <w:pPr>
        <w:pStyle w:val="ppBulletList"/>
        <w:rPr>
          <w:noProof/>
        </w:rPr>
      </w:pPr>
      <w:r>
        <w:rPr>
          <w:noProof/>
        </w:rPr>
        <w:t>Windows 10 Mobile Emulator</w:t>
      </w:r>
    </w:p>
    <w:p w14:paraId="0995867D" w14:textId="14603E77" w:rsidR="00640982" w:rsidRPr="002C7597" w:rsidRDefault="00640982" w:rsidP="00684F79">
      <w:pPr>
        <w:pStyle w:val="ppListEnd"/>
        <w:numPr>
          <w:ilvl w:val="0"/>
          <w:numId w:val="10"/>
        </w:numPr>
        <w:rPr>
          <w:noProof/>
          <w:highlight w:val="yellow"/>
        </w:rPr>
      </w:pPr>
    </w:p>
    <w:p w14:paraId="16ED46FA" w14:textId="77777777" w:rsidR="00684F79" w:rsidRDefault="00684F79" w:rsidP="00684F79">
      <w:pPr>
        <w:pStyle w:val="ppListEnd"/>
        <w:numPr>
          <w:ilvl w:val="0"/>
          <w:numId w:val="10"/>
        </w:numPr>
        <w:rPr>
          <w:noProof/>
          <w:highlight w:val="yellow"/>
        </w:rPr>
      </w:pPr>
    </w:p>
    <w:p w14:paraId="0883A4E9" w14:textId="77777777" w:rsidR="008D1B17" w:rsidRPr="002C05C8" w:rsidRDefault="008D1B17" w:rsidP="008D1B17">
      <w:pPr>
        <w:pStyle w:val="Heading1"/>
        <w:rPr>
          <w:noProof/>
        </w:rPr>
      </w:pPr>
      <w:r>
        <w:rPr>
          <w:noProof/>
        </w:rPr>
        <w:t>Setup</w:t>
      </w:r>
    </w:p>
    <w:p w14:paraId="0883A4EA" w14:textId="77777777" w:rsidR="008D1B17" w:rsidRPr="002C05C8" w:rsidRDefault="008D1B17" w:rsidP="008D1B17">
      <w:pPr>
        <w:pStyle w:val="ppBodyText"/>
        <w:rPr>
          <w:noProof/>
        </w:rPr>
      </w:pPr>
      <w:r w:rsidRPr="00C9666C">
        <w:rPr>
          <w:noProof/>
        </w:rPr>
        <w:t>You must perform the following steps to prepare your computer for this lab</w:t>
      </w:r>
      <w:r w:rsidR="00167916">
        <w:rPr>
          <w:noProof/>
        </w:rPr>
        <w:t>:</w:t>
      </w:r>
    </w:p>
    <w:p w14:paraId="0883A4EB" w14:textId="7A816034" w:rsidR="008D1B17" w:rsidRPr="00F96645" w:rsidRDefault="005170B2" w:rsidP="008D1B17">
      <w:pPr>
        <w:pStyle w:val="ppNumberList"/>
        <w:rPr>
          <w:rFonts w:eastAsia="Times New Roman"/>
          <w:lang w:bidi="ar-SA"/>
        </w:rPr>
      </w:pPr>
      <w:r>
        <w:rPr>
          <w:rFonts w:eastAsia="Times New Roman"/>
          <w:lang w:bidi="ar-SA"/>
        </w:rPr>
        <w:t>Insta</w:t>
      </w:r>
      <w:r w:rsidR="003E26DE">
        <w:rPr>
          <w:rFonts w:eastAsia="Times New Roman"/>
          <w:lang w:bidi="ar-SA"/>
        </w:rPr>
        <w:t>ll Microsoft Windows 10.</w:t>
      </w:r>
    </w:p>
    <w:p w14:paraId="160D8379" w14:textId="5F27F8FE" w:rsidR="00F65B12" w:rsidRDefault="005170B2" w:rsidP="00BB0399">
      <w:pPr>
        <w:pStyle w:val="ppNumberList"/>
        <w:rPr>
          <w:rFonts w:eastAsia="Times New Roman"/>
          <w:lang w:bidi="ar-SA"/>
        </w:rPr>
      </w:pPr>
      <w:r>
        <w:rPr>
          <w:rFonts w:eastAsia="Times New Roman"/>
          <w:lang w:bidi="ar-SA"/>
        </w:rPr>
        <w:t>Install M</w:t>
      </w:r>
      <w:r w:rsidR="006804A9">
        <w:rPr>
          <w:rFonts w:eastAsia="Times New Roman"/>
          <w:lang w:bidi="ar-SA"/>
        </w:rPr>
        <w:t>icrosoft V</w:t>
      </w:r>
      <w:r w:rsidR="00534BC8">
        <w:rPr>
          <w:rFonts w:eastAsia="Times New Roman"/>
          <w:lang w:bidi="ar-SA"/>
        </w:rPr>
        <w:t xml:space="preserve">isual Studio </w:t>
      </w:r>
      <w:r w:rsidR="009D4014">
        <w:rPr>
          <w:noProof/>
        </w:rPr>
        <w:t>2015</w:t>
      </w:r>
      <w:r w:rsidR="003E26DE">
        <w:rPr>
          <w:noProof/>
        </w:rPr>
        <w:t>.</w:t>
      </w:r>
      <w:r w:rsidR="00F96645">
        <w:rPr>
          <w:rFonts w:eastAsia="Times New Roman"/>
          <w:lang w:bidi="ar-SA"/>
        </w:rPr>
        <w:t xml:space="preserve"> Choose a custom install and ensure that the </w:t>
      </w:r>
      <w:r w:rsidR="00F96645" w:rsidRPr="00F96645">
        <w:rPr>
          <w:rFonts w:eastAsia="Times New Roman"/>
          <w:lang w:bidi="ar-SA"/>
        </w:rPr>
        <w:t>Universal Windows App Development Tools</w:t>
      </w:r>
      <w:r w:rsidR="00F96645">
        <w:rPr>
          <w:rFonts w:eastAsia="Times New Roman"/>
          <w:lang w:bidi="ar-SA"/>
        </w:rPr>
        <w:t xml:space="preserve"> are selected from the optional features list.</w:t>
      </w:r>
    </w:p>
    <w:p w14:paraId="2C962702" w14:textId="33374141" w:rsidR="00504B0F" w:rsidRPr="00504B0F" w:rsidRDefault="00504B0F" w:rsidP="00BB0399">
      <w:pPr>
        <w:pStyle w:val="ppNumberList"/>
        <w:rPr>
          <w:noProof/>
        </w:rPr>
      </w:pPr>
      <w:r>
        <w:rPr>
          <w:noProof/>
        </w:rPr>
        <w:t>Install the Windows 10 Mobile Emulator.</w:t>
      </w:r>
    </w:p>
    <w:p w14:paraId="0883A4ED" w14:textId="77777777" w:rsidR="008D1B17" w:rsidRPr="009053BF" w:rsidRDefault="008D1B17" w:rsidP="008D1B17">
      <w:pPr>
        <w:pStyle w:val="ppListEnd"/>
        <w:rPr>
          <w:noProof/>
        </w:rPr>
      </w:pPr>
    </w:p>
    <w:p w14:paraId="0883A4EE" w14:textId="77777777" w:rsidR="002573C3" w:rsidRPr="002C05C8" w:rsidRDefault="002573C3" w:rsidP="001768C6">
      <w:pPr>
        <w:pStyle w:val="Heading1"/>
        <w:rPr>
          <w:noProof/>
        </w:rPr>
      </w:pPr>
      <w:r w:rsidRPr="002C05C8">
        <w:rPr>
          <w:noProof/>
        </w:rPr>
        <w:t>Exercises</w:t>
      </w:r>
    </w:p>
    <w:p w14:paraId="0883A4EF" w14:textId="66F041E1" w:rsidR="002573C3" w:rsidRPr="002C05C8" w:rsidRDefault="002573C3" w:rsidP="002573C3">
      <w:pPr>
        <w:pStyle w:val="ppBodyText"/>
        <w:rPr>
          <w:noProof/>
        </w:rPr>
      </w:pPr>
      <w:r w:rsidRPr="002C05C8">
        <w:rPr>
          <w:noProof/>
        </w:rPr>
        <w:t>This Hands-</w:t>
      </w:r>
      <w:r w:rsidR="00DC0486">
        <w:rPr>
          <w:noProof/>
        </w:rPr>
        <w:t>o</w:t>
      </w:r>
      <w:r w:rsidR="00DC0486" w:rsidRPr="002C05C8">
        <w:rPr>
          <w:noProof/>
        </w:rPr>
        <w:t xml:space="preserve">n </w:t>
      </w:r>
      <w:r w:rsidR="00DC0486">
        <w:rPr>
          <w:noProof/>
        </w:rPr>
        <w:t>l</w:t>
      </w:r>
      <w:r w:rsidR="00DC0486" w:rsidRPr="002C05C8">
        <w:rPr>
          <w:noProof/>
        </w:rPr>
        <w:t xml:space="preserve">ab </w:t>
      </w:r>
      <w:r w:rsidR="00DC0486">
        <w:rPr>
          <w:noProof/>
        </w:rPr>
        <w:t>includes</w:t>
      </w:r>
      <w:r w:rsidR="00DC0486" w:rsidRPr="002C05C8">
        <w:rPr>
          <w:noProof/>
        </w:rPr>
        <w:t xml:space="preserve"> </w:t>
      </w:r>
      <w:r w:rsidRPr="002C05C8">
        <w:rPr>
          <w:noProof/>
        </w:rPr>
        <w:t>the following exercises:</w:t>
      </w:r>
    </w:p>
    <w:p w14:paraId="13BBD748" w14:textId="32C7D7E3" w:rsidR="009D4014" w:rsidRDefault="00EB2FC7" w:rsidP="00EB2FC7">
      <w:pPr>
        <w:pStyle w:val="ppNumberList"/>
        <w:rPr>
          <w:noProof/>
        </w:rPr>
      </w:pPr>
      <w:r>
        <w:rPr>
          <w:noProof/>
        </w:rPr>
        <w:t>Transition</w:t>
      </w:r>
      <w:r w:rsidR="00714C64">
        <w:rPr>
          <w:noProof/>
        </w:rPr>
        <w:t xml:space="preserve"> to Adaptive UI</w:t>
      </w:r>
    </w:p>
    <w:p w14:paraId="37B1F81B" w14:textId="796205BA" w:rsidR="00EB2FC7" w:rsidRDefault="00EB2FC7" w:rsidP="00EB2FC7">
      <w:pPr>
        <w:pStyle w:val="ppNumberList"/>
        <w:rPr>
          <w:noProof/>
        </w:rPr>
      </w:pPr>
      <w:r>
        <w:rPr>
          <w:noProof/>
        </w:rPr>
        <w:t>RelativePanels with Visual States</w:t>
      </w:r>
    </w:p>
    <w:p w14:paraId="5D289827" w14:textId="4082B08C" w:rsidR="00EB2FC7" w:rsidRDefault="00EB2FC7" w:rsidP="00EB2FC7">
      <w:pPr>
        <w:pStyle w:val="ppNumberList"/>
        <w:rPr>
          <w:noProof/>
        </w:rPr>
      </w:pPr>
      <w:r>
        <w:rPr>
          <w:noProof/>
        </w:rPr>
        <w:t>Adaptive UI with XAML Views</w:t>
      </w:r>
    </w:p>
    <w:p w14:paraId="0883A4F3" w14:textId="77777777" w:rsidR="002573C3" w:rsidRPr="00E96D2A" w:rsidRDefault="002573C3" w:rsidP="00BE7BEC">
      <w:pPr>
        <w:pStyle w:val="ppListEnd"/>
        <w:numPr>
          <w:ilvl w:val="0"/>
          <w:numId w:val="10"/>
        </w:numPr>
        <w:rPr>
          <w:noProof/>
        </w:rPr>
      </w:pPr>
    </w:p>
    <w:p w14:paraId="0883A4F4" w14:textId="71D99240" w:rsidR="000B7CF1" w:rsidRDefault="002573C3" w:rsidP="002573C3">
      <w:pPr>
        <w:pStyle w:val="ppBodyText"/>
        <w:rPr>
          <w:noProof/>
        </w:rPr>
      </w:pPr>
      <w:r w:rsidRPr="00E96D2A">
        <w:rPr>
          <w:noProof/>
        </w:rPr>
        <w:t xml:space="preserve">Estimated time to complete this lab: </w:t>
      </w:r>
      <w:r w:rsidR="00C35A8A">
        <w:rPr>
          <w:b/>
          <w:noProof/>
        </w:rPr>
        <w:t xml:space="preserve"> </w:t>
      </w:r>
      <w:r w:rsidR="007B15C4">
        <w:rPr>
          <w:b/>
          <w:noProof/>
        </w:rPr>
        <w:t>45</w:t>
      </w:r>
      <w:r w:rsidR="003E1D57">
        <w:rPr>
          <w:b/>
          <w:noProof/>
        </w:rPr>
        <w:t xml:space="preserve"> </w:t>
      </w:r>
      <w:r w:rsidR="00C35A8A">
        <w:rPr>
          <w:b/>
          <w:noProof/>
        </w:rPr>
        <w:t xml:space="preserve">to </w:t>
      </w:r>
      <w:r w:rsidR="007B15C4">
        <w:rPr>
          <w:b/>
          <w:noProof/>
        </w:rPr>
        <w:t>60</w:t>
      </w:r>
      <w:r w:rsidR="006F5C39">
        <w:rPr>
          <w:b/>
          <w:noProof/>
        </w:rPr>
        <w:t xml:space="preserve"> </w:t>
      </w:r>
      <w:r w:rsidRPr="00E96D2A">
        <w:rPr>
          <w:b/>
          <w:noProof/>
        </w:rPr>
        <w:t>minutes</w:t>
      </w:r>
      <w:r w:rsidRPr="00E96D2A">
        <w:rPr>
          <w:noProof/>
        </w:rPr>
        <w:t>.</w:t>
      </w:r>
    </w:p>
    <w:p w14:paraId="032A841F" w14:textId="77777777" w:rsidR="000B7CF1" w:rsidRDefault="000B7CF1">
      <w:pPr>
        <w:rPr>
          <w:noProof/>
        </w:rPr>
      </w:pPr>
      <w:r>
        <w:rPr>
          <w:noProof/>
        </w:rPr>
        <w:br w:type="page"/>
      </w:r>
    </w:p>
    <w:p w14:paraId="39E8D381" w14:textId="77777777" w:rsidR="002573C3" w:rsidRPr="00E96D2A" w:rsidRDefault="002573C3" w:rsidP="002573C3">
      <w:pPr>
        <w:pStyle w:val="ppBodyText"/>
        <w:rPr>
          <w:noProof/>
        </w:rPr>
      </w:pPr>
    </w:p>
    <w:p w14:paraId="494B2CDB" w14:textId="493CDEE9" w:rsidR="00F14EDD" w:rsidRDefault="00F14EDD" w:rsidP="00F14EDD">
      <w:pPr>
        <w:pStyle w:val="ppTopic"/>
      </w:pPr>
      <w:bookmarkStart w:id="10" w:name="_Toc430248757"/>
      <w:bookmarkEnd w:id="9"/>
      <w:r>
        <w:t xml:space="preserve">Exercise 1: </w:t>
      </w:r>
      <w:r w:rsidR="00C569E1">
        <w:t>Transition</w:t>
      </w:r>
      <w:r w:rsidR="00714C64">
        <w:t xml:space="preserve"> to </w:t>
      </w:r>
      <w:r w:rsidR="00602981">
        <w:t>Adaptive UI</w:t>
      </w:r>
      <w:bookmarkEnd w:id="10"/>
    </w:p>
    <w:p w14:paraId="6404B9E7" w14:textId="33C128C7" w:rsidR="00F14EDD" w:rsidRDefault="00BF12A0" w:rsidP="00F14EDD">
      <w:pPr>
        <w:pStyle w:val="ppBodyText"/>
      </w:pPr>
      <w:r>
        <w:t>When starting to build an app, creating a fixed layout can be an expedient shortcut. Fixed designs are not ideal for UWP apps, however, which may display on many different screens. In this exercise, you will create a simple fixed layout to display an image and its associated metadata. You will then evolve the fixed layout into an adaptive one.</w:t>
      </w:r>
    </w:p>
    <w:p w14:paraId="1A30F095" w14:textId="628A3F65" w:rsidR="00D8270B" w:rsidRDefault="00F14EDD" w:rsidP="00D8270B">
      <w:pPr>
        <w:pStyle w:val="ppProcedureStart"/>
      </w:pPr>
      <w:bookmarkStart w:id="11" w:name="_Toc430248758"/>
      <w:r w:rsidRPr="0098236E">
        <w:t xml:space="preserve">Task 1 – </w:t>
      </w:r>
      <w:r w:rsidR="0091015D">
        <w:t>Create a blank Universal Windows app</w:t>
      </w:r>
      <w:bookmarkEnd w:id="11"/>
    </w:p>
    <w:p w14:paraId="4DE922C9" w14:textId="6D6E1DA4" w:rsidR="00D8270B" w:rsidRPr="00D8270B" w:rsidRDefault="00D8270B" w:rsidP="00D8270B">
      <w:r>
        <w:t>We will begin by creating a project from the Blank App template.</w:t>
      </w:r>
    </w:p>
    <w:p w14:paraId="368D16BF" w14:textId="062B858A" w:rsidR="00CD2056" w:rsidRDefault="00D8270B" w:rsidP="00501D42">
      <w:pPr>
        <w:pStyle w:val="Step"/>
      </w:pPr>
      <w:r>
        <w:t>In a new instance of Visual Studio 2015, choose</w:t>
      </w:r>
      <w:r w:rsidR="003F23E3">
        <w:t xml:space="preserve"> </w:t>
      </w:r>
      <w:r w:rsidR="00F96645" w:rsidRPr="006A6681">
        <w:rPr>
          <w:b/>
        </w:rPr>
        <w:t>File &gt; New&gt; Project</w:t>
      </w:r>
      <w:r>
        <w:t xml:space="preserve"> to open the </w:t>
      </w:r>
      <w:r w:rsidRPr="00D8270B">
        <w:t xml:space="preserve">New Project </w:t>
      </w:r>
      <w:r>
        <w:t xml:space="preserve">dialog. Navigate to </w:t>
      </w:r>
      <w:r w:rsidRPr="00FA656B">
        <w:rPr>
          <w:b/>
        </w:rPr>
        <w:t>Installed &gt; Templates &gt; Visual C# &gt; Windows &gt; Universal</w:t>
      </w:r>
      <w:r>
        <w:t xml:space="preserve"> and select the </w:t>
      </w:r>
      <w:r w:rsidRPr="00FA656B">
        <w:rPr>
          <w:b/>
        </w:rPr>
        <w:t>Blank App (Universal Windows)</w:t>
      </w:r>
      <w:r w:rsidRPr="00D8270B">
        <w:t xml:space="preserve"> template.</w:t>
      </w:r>
    </w:p>
    <w:p w14:paraId="478CDCD3" w14:textId="5A9BE14B" w:rsidR="0091015D" w:rsidRDefault="00D8270B" w:rsidP="00501D42">
      <w:pPr>
        <w:pStyle w:val="Step"/>
      </w:pPr>
      <w:r>
        <w:t xml:space="preserve">Name your project </w:t>
      </w:r>
      <w:r w:rsidR="00C81565">
        <w:rPr>
          <w:b/>
        </w:rPr>
        <w:t>AdaptiveUI</w:t>
      </w:r>
      <w:r>
        <w:t xml:space="preserve"> and select </w:t>
      </w:r>
      <w:r w:rsidR="00AC427D">
        <w:t>the</w:t>
      </w:r>
      <w:r>
        <w:t xml:space="preserve"> file</w:t>
      </w:r>
      <w:r w:rsidR="00C81565">
        <w:t xml:space="preserve"> </w:t>
      </w:r>
      <w:r w:rsidR="00AC427D">
        <w:t>system</w:t>
      </w:r>
      <w:r>
        <w:t xml:space="preserve"> location where you will save your Hands-on Lab solutions. We have created a folder in our </w:t>
      </w:r>
      <w:r w:rsidRPr="003C10A3">
        <w:rPr>
          <w:b/>
        </w:rPr>
        <w:t>C:</w:t>
      </w:r>
      <w:r>
        <w:t xml:space="preserve"> directory called </w:t>
      </w:r>
      <w:r w:rsidRPr="003C10A3">
        <w:rPr>
          <w:b/>
        </w:rPr>
        <w:t>HOL</w:t>
      </w:r>
      <w:r>
        <w:t xml:space="preserve"> that you will see referenced in screenshots throughout the labs.</w:t>
      </w:r>
    </w:p>
    <w:p w14:paraId="68C9C3AF" w14:textId="17CDFFDB" w:rsidR="00D8270B" w:rsidRDefault="006455DC" w:rsidP="00FA656B">
      <w:pPr>
        <w:pStyle w:val="Step"/>
        <w:numPr>
          <w:ilvl w:val="0"/>
          <w:numId w:val="0"/>
        </w:numPr>
        <w:ind w:left="720"/>
      </w:pPr>
      <w:r>
        <w:t>Leave the options</w:t>
      </w:r>
      <w:r w:rsidR="00E03129">
        <w:t xml:space="preserve"> selected</w:t>
      </w:r>
      <w:r>
        <w:t xml:space="preserve"> to </w:t>
      </w:r>
      <w:r w:rsidRPr="006455DC">
        <w:rPr>
          <w:b/>
        </w:rPr>
        <w:t>Create new solution</w:t>
      </w:r>
      <w:r>
        <w:t xml:space="preserve"> and </w:t>
      </w:r>
      <w:r w:rsidRPr="006455DC">
        <w:rPr>
          <w:b/>
        </w:rPr>
        <w:t>Create directory for solutio</w:t>
      </w:r>
      <w:r w:rsidR="00E03129">
        <w:rPr>
          <w:b/>
        </w:rPr>
        <w:t>n</w:t>
      </w:r>
      <w:r>
        <w:t>. You may deselect</w:t>
      </w:r>
      <w:r w:rsidR="00C81565">
        <w:t xml:space="preserve"> both</w:t>
      </w:r>
      <w:r>
        <w:t xml:space="preserve"> </w:t>
      </w:r>
      <w:r w:rsidRPr="006455DC">
        <w:rPr>
          <w:b/>
        </w:rPr>
        <w:t>Add to source control</w:t>
      </w:r>
      <w:r w:rsidR="00C81565">
        <w:t xml:space="preserve"> and </w:t>
      </w:r>
      <w:r w:rsidR="00C81565" w:rsidRPr="00C81565">
        <w:rPr>
          <w:b/>
        </w:rPr>
        <w:t>Show telemetry in the Windows Dev Center</w:t>
      </w:r>
      <w:r>
        <w:t xml:space="preserve"> if you don't wish to version your work</w:t>
      </w:r>
      <w:r w:rsidR="00C81565">
        <w:t xml:space="preserve"> or use Application Insights</w:t>
      </w:r>
      <w:r>
        <w:t>.</w:t>
      </w:r>
      <w:r w:rsidR="00E03129">
        <w:t xml:space="preserve"> Click </w:t>
      </w:r>
      <w:r w:rsidR="00E03129" w:rsidRPr="00E03129">
        <w:rPr>
          <w:b/>
        </w:rPr>
        <w:t>OK</w:t>
      </w:r>
      <w:r w:rsidR="00E03129">
        <w:t xml:space="preserve"> to create the project.</w:t>
      </w:r>
    </w:p>
    <w:p w14:paraId="2873212C" w14:textId="77777777" w:rsidR="00AC427D" w:rsidRDefault="00AC427D" w:rsidP="00AC427D">
      <w:pPr>
        <w:pStyle w:val="ppFigureIndent3"/>
        <w:keepNext/>
      </w:pPr>
      <w:r>
        <w:rPr>
          <w:lang w:val="en-GB" w:eastAsia="en-GB" w:bidi="ar-SA"/>
        </w:rPr>
        <w:lastRenderedPageBreak/>
        <w:drawing>
          <wp:inline distT="0" distB="0" distL="0" distR="0" wp14:anchorId="1B65C3D5" wp14:editId="078F32B3">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14:paraId="63CC5A11" w14:textId="77777777" w:rsidR="00AC427D" w:rsidRDefault="00AC427D" w:rsidP="00AC427D">
      <w:pPr>
        <w:pStyle w:val="ppFigureNumberIndent3"/>
      </w:pPr>
      <w:r>
        <w:t xml:space="preserve">Figure </w:t>
      </w:r>
      <w:fldSimple w:instr=" SEQ Figure \* ARABIC ">
        <w:r w:rsidR="00451618">
          <w:rPr>
            <w:noProof/>
          </w:rPr>
          <w:t>1</w:t>
        </w:r>
      </w:fldSimple>
    </w:p>
    <w:p w14:paraId="4BA58885" w14:textId="31A82A26" w:rsidR="00AC427D" w:rsidRDefault="00AC427D" w:rsidP="00AC427D">
      <w:pPr>
        <w:pStyle w:val="ppFigureCaptionIndent3"/>
      </w:pPr>
      <w:r>
        <w:t>Create a new Blank App project in Visual Studio 2015.</w:t>
      </w:r>
    </w:p>
    <w:p w14:paraId="5778F9F8" w14:textId="1FA04CEC" w:rsidR="00542716" w:rsidRDefault="00AF3B3B" w:rsidP="00501D42">
      <w:pPr>
        <w:pStyle w:val="Step"/>
      </w:pPr>
      <w:r>
        <w:t xml:space="preserve">Set your </w:t>
      </w:r>
      <w:r w:rsidRPr="00AF3B3B">
        <w:t>Solution Configuration</w:t>
      </w:r>
      <w:r>
        <w:t xml:space="preserve"> to </w:t>
      </w:r>
      <w:r w:rsidRPr="00FA656B">
        <w:rPr>
          <w:b/>
        </w:rPr>
        <w:t>Debug</w:t>
      </w:r>
      <w:r>
        <w:t xml:space="preserve"> and your </w:t>
      </w:r>
      <w:r w:rsidRPr="00AF3B3B">
        <w:t>Solution Platform</w:t>
      </w:r>
      <w:r>
        <w:t xml:space="preserve"> to </w:t>
      </w:r>
      <w:r w:rsidRPr="00FA656B">
        <w:rPr>
          <w:b/>
        </w:rPr>
        <w:t>x86</w:t>
      </w:r>
      <w:r>
        <w:t xml:space="preserve">. Select </w:t>
      </w:r>
      <w:r w:rsidRPr="00FA656B">
        <w:rPr>
          <w:b/>
        </w:rPr>
        <w:t>Local Machine</w:t>
      </w:r>
      <w:r>
        <w:t xml:space="preserve"> from the </w:t>
      </w:r>
      <w:r w:rsidRPr="00AF3B3B">
        <w:t>Debug</w:t>
      </w:r>
      <w:r>
        <w:t xml:space="preserve"> Target </w:t>
      </w:r>
      <w:r w:rsidR="00FA656B">
        <w:t>dropdown menu</w:t>
      </w:r>
      <w:r>
        <w:t>.</w:t>
      </w:r>
    </w:p>
    <w:p w14:paraId="3E84F9BD" w14:textId="77777777" w:rsidR="00542716" w:rsidRDefault="00542716" w:rsidP="00542716">
      <w:pPr>
        <w:pStyle w:val="ppFigureIndent3"/>
        <w:keepNext/>
      </w:pPr>
      <w:r>
        <w:rPr>
          <w:lang w:val="en-GB" w:eastAsia="en-GB" w:bidi="ar-SA"/>
        </w:rPr>
        <w:drawing>
          <wp:inline distT="0" distB="0" distL="0" distR="0" wp14:anchorId="38493E77" wp14:editId="0904FCED">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14:paraId="0E6D9BF5" w14:textId="77777777" w:rsidR="00542716" w:rsidRDefault="00542716" w:rsidP="00542716">
      <w:pPr>
        <w:pStyle w:val="ppFigureNumberIndent3"/>
      </w:pPr>
      <w:r>
        <w:t xml:space="preserve">Figure </w:t>
      </w:r>
      <w:fldSimple w:instr=" SEQ Figure \* ARABIC ">
        <w:r w:rsidR="00451618">
          <w:rPr>
            <w:noProof/>
          </w:rPr>
          <w:t>2</w:t>
        </w:r>
      </w:fldSimple>
    </w:p>
    <w:p w14:paraId="3D4EBB0B" w14:textId="63B3B4DA" w:rsidR="00AF3B3B" w:rsidRDefault="00542716" w:rsidP="00FA656B">
      <w:pPr>
        <w:pStyle w:val="ppFigureCaptionIndent"/>
      </w:pPr>
      <w:r>
        <w:t>Configure your app to run on the Local Machine.</w:t>
      </w:r>
    </w:p>
    <w:p w14:paraId="4C6277B9" w14:textId="5BF31EC9" w:rsidR="00367CC8" w:rsidRDefault="00367CC8" w:rsidP="00501D42">
      <w:pPr>
        <w:pStyle w:val="Step"/>
      </w:pPr>
      <w:r>
        <w:t>Build and run your app. You will see a blank app window</w:t>
      </w:r>
      <w:r w:rsidR="00F45A39">
        <w:t xml:space="preserve"> with the frame rate counter enabled by default for debugging.</w:t>
      </w:r>
    </w:p>
    <w:p w14:paraId="28B4A24C" w14:textId="59F62DE1" w:rsidR="006A714D" w:rsidRDefault="00497F22" w:rsidP="006A714D">
      <w:pPr>
        <w:pStyle w:val="ppFigureIndent3"/>
        <w:keepNext/>
      </w:pPr>
      <w:r>
        <w:rPr>
          <w:lang w:val="en-GB" w:eastAsia="en-GB" w:bidi="ar-SA"/>
        </w:rPr>
        <w:lastRenderedPageBreak/>
        <w:drawing>
          <wp:inline distT="0" distB="0" distL="0" distR="0" wp14:anchorId="544B0361" wp14:editId="58CB0222">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14:paraId="34C2FD60" w14:textId="77777777" w:rsidR="006A714D" w:rsidRDefault="006A714D" w:rsidP="006A714D">
      <w:pPr>
        <w:pStyle w:val="ppFigureNumberIndent3"/>
      </w:pPr>
      <w:r>
        <w:t xml:space="preserve">Figure </w:t>
      </w:r>
      <w:fldSimple w:instr=" SEQ Figure \* ARABIC ">
        <w:r w:rsidR="00451618">
          <w:rPr>
            <w:noProof/>
          </w:rPr>
          <w:t>3</w:t>
        </w:r>
      </w:fldSimple>
    </w:p>
    <w:p w14:paraId="6CF907FF" w14:textId="172FEB90" w:rsidR="006A714D" w:rsidRDefault="001252DA" w:rsidP="006A714D">
      <w:pPr>
        <w:pStyle w:val="ppFigureCaptionIndent3"/>
      </w:pPr>
      <w:r>
        <w:t>The b</w:t>
      </w:r>
      <w:r w:rsidR="006A714D">
        <w:t>lank universal app running in Desktop mode.</w:t>
      </w:r>
    </w:p>
    <w:p w14:paraId="193E65D2" w14:textId="0B914151" w:rsidR="00E650F4" w:rsidRDefault="00F45A39" w:rsidP="00497F22">
      <w:pPr>
        <w:pStyle w:val="ppNote"/>
      </w:pPr>
      <w:r>
        <w:rPr>
          <w:b/>
        </w:rPr>
        <w:t>Note:</w:t>
      </w:r>
      <w:r w:rsidR="007B330F">
        <w:t xml:space="preserve"> </w:t>
      </w:r>
      <w:r w:rsidR="00E650F4">
        <w:t>The frame rate counter is a debug tool that helps to monitor the performance of your app. It is useful for apps that require intensive graphics processing but unnecessary for the simple apps you will be creating in the Hands-on Labs.</w:t>
      </w:r>
    </w:p>
    <w:p w14:paraId="052EA5C5" w14:textId="7E209B1E" w:rsidR="00497F22" w:rsidRPr="001510AA" w:rsidRDefault="00E650F4" w:rsidP="00497F22">
      <w:pPr>
        <w:pStyle w:val="ppNote"/>
      </w:pPr>
      <w:r>
        <w:t>In the Blank App template, t</w:t>
      </w:r>
      <w:r w:rsidR="007B330F">
        <w:t xml:space="preserve">he </w:t>
      </w:r>
      <w:r w:rsidR="00497F22">
        <w:t>preprocessor</w:t>
      </w:r>
      <w:r w:rsidR="007B330F">
        <w:t xml:space="preserve"> directive to enable</w:t>
      </w:r>
      <w:r>
        <w:t xml:space="preserve"> or disable</w:t>
      </w:r>
      <w:r w:rsidR="007B330F">
        <w:t xml:space="preserve"> the frame rate counter is in </w:t>
      </w:r>
      <w:r w:rsidR="007B330F" w:rsidRPr="007B330F">
        <w:rPr>
          <w:b/>
        </w:rPr>
        <w:t>App.xaml.cs</w:t>
      </w:r>
      <w:r w:rsidR="007B330F">
        <w:t xml:space="preserve">. </w:t>
      </w:r>
      <w:r w:rsidR="00195760">
        <w:t>The frame rate counter may overlap or hide your app content if you leave</w:t>
      </w:r>
      <w:r>
        <w:t xml:space="preserve"> it on. For the purposes of the Hands-on Labs, </w:t>
      </w:r>
      <w:r w:rsidR="00FA656B">
        <w:t>you may</w:t>
      </w:r>
      <w:r>
        <w:t xml:space="preserve"> turn it off</w:t>
      </w:r>
      <w:r w:rsidR="00416126">
        <w:t xml:space="preserve"> by setting </w:t>
      </w:r>
      <w:r w:rsidR="00416126" w:rsidRPr="00416126">
        <w:rPr>
          <w:b/>
        </w:rPr>
        <w:t>this.DebugSettings.EnableFrameRateCounter</w:t>
      </w:r>
      <w:r w:rsidR="00416126">
        <w:t xml:space="preserve"> to </w:t>
      </w:r>
      <w:r w:rsidR="00416126" w:rsidRPr="00416126">
        <w:rPr>
          <w:b/>
          <w:color w:val="000000" w:themeColor="text1"/>
        </w:rPr>
        <w:t>false</w:t>
      </w:r>
      <w:r>
        <w:t>.</w:t>
      </w:r>
    </w:p>
    <w:p w14:paraId="07884811" w14:textId="0F57CFC5" w:rsidR="00497F22" w:rsidRDefault="00497F22" w:rsidP="00501D42">
      <w:pPr>
        <w:pStyle w:val="Step"/>
      </w:pPr>
      <w:r>
        <w:t>Return to Visual Studio and stop debugging.</w:t>
      </w:r>
    </w:p>
    <w:p w14:paraId="38DFD294" w14:textId="77777777" w:rsidR="00497F22" w:rsidRPr="00497F22" w:rsidRDefault="00497F22" w:rsidP="00497F22">
      <w:pPr>
        <w:pStyle w:val="ppListEnd"/>
      </w:pPr>
    </w:p>
    <w:p w14:paraId="5DFF9459" w14:textId="4066ECE6" w:rsidR="00497F22" w:rsidRDefault="00497F22" w:rsidP="00497F22">
      <w:pPr>
        <w:pStyle w:val="ppProcedureStart"/>
      </w:pPr>
      <w:bookmarkStart w:id="12" w:name="_Toc430248759"/>
      <w:r>
        <w:t xml:space="preserve">Task 2 </w:t>
      </w:r>
      <w:r w:rsidR="00FA656B">
        <w:t>–</w:t>
      </w:r>
      <w:r>
        <w:t xml:space="preserve"> </w:t>
      </w:r>
      <w:r w:rsidR="00FA656B">
        <w:t>Create a fixed layout</w:t>
      </w:r>
      <w:bookmarkEnd w:id="12"/>
    </w:p>
    <w:p w14:paraId="4016541F" w14:textId="102BFDFB" w:rsidR="00497F22" w:rsidRPr="00497F22" w:rsidRDefault="00451618" w:rsidP="00497F22">
      <w:r>
        <w:t>As a starting point</w:t>
      </w:r>
      <w:r w:rsidR="00FA656B">
        <w:t xml:space="preserve">, we will create a basic fixed layout containing simple </w:t>
      </w:r>
      <w:r>
        <w:t>content</w:t>
      </w:r>
      <w:r w:rsidR="00FA656B">
        <w:t>.</w:t>
      </w:r>
      <w:r w:rsidR="00501D42">
        <w:t xml:space="preserve"> </w:t>
      </w:r>
      <w:r w:rsidR="00F57084">
        <w:t>The content will consist of a large image and its associated metadata: username, avatar, image name, date, and description. We will format the content into two columns.</w:t>
      </w:r>
    </w:p>
    <w:p w14:paraId="0EB90B5B" w14:textId="55358694" w:rsidR="00BD7FF5" w:rsidRDefault="00884C40" w:rsidP="0040328D">
      <w:pPr>
        <w:pStyle w:val="Step"/>
        <w:numPr>
          <w:ilvl w:val="0"/>
          <w:numId w:val="13"/>
        </w:numPr>
      </w:pPr>
      <w:r>
        <w:t xml:space="preserve">Open </w:t>
      </w:r>
      <w:r w:rsidRPr="00F57084">
        <w:rPr>
          <w:b/>
        </w:rPr>
        <w:t>MainPage.xaml</w:t>
      </w:r>
      <w:r>
        <w:t xml:space="preserve">. </w:t>
      </w:r>
      <w:r w:rsidR="00F57084">
        <w:t xml:space="preserve">Add two </w:t>
      </w:r>
      <w:r w:rsidR="00F57084" w:rsidRPr="00F57084">
        <w:rPr>
          <w:b/>
        </w:rPr>
        <w:t>ColumnDefinitions</w:t>
      </w:r>
      <w:r w:rsidR="00F57084">
        <w:t xml:space="preserve"> to the Grid with fixed widths of </w:t>
      </w:r>
      <w:r w:rsidR="00F57084" w:rsidRPr="00F57084">
        <w:rPr>
          <w:b/>
        </w:rPr>
        <w:t>500 epx</w:t>
      </w:r>
      <w:r w:rsidR="00F57084">
        <w:t xml:space="preserve">. </w:t>
      </w:r>
    </w:p>
    <w:p w14:paraId="0178C618" w14:textId="13FA654F" w:rsidR="00F57084" w:rsidRDefault="00F57084" w:rsidP="00F57084">
      <w:pPr>
        <w:pStyle w:val="ppCodeLanguage"/>
      </w:pPr>
      <w:r>
        <w:t>XAML</w:t>
      </w:r>
    </w:p>
    <w:p w14:paraId="65AF4B18" w14:textId="77777777" w:rsidR="00F57084" w:rsidRDefault="00F57084" w:rsidP="00F57084">
      <w:pPr>
        <w:pStyle w:val="ppCode"/>
      </w:pPr>
      <w:r>
        <w:t>&lt;Grid Background="{ThemeResource ApplicationPageBackgroundThemeBrush}"&gt;</w:t>
      </w:r>
    </w:p>
    <w:p w14:paraId="10E0BA8D" w14:textId="0FF41F77" w:rsidR="00F57084" w:rsidRPr="000310F2" w:rsidRDefault="00F57084" w:rsidP="00F57084">
      <w:pPr>
        <w:pStyle w:val="ppCode"/>
        <w:rPr>
          <w:color w:val="FF0000"/>
        </w:rPr>
      </w:pPr>
      <w:r>
        <w:t xml:space="preserve">    </w:t>
      </w:r>
      <w:r w:rsidRPr="000310F2">
        <w:rPr>
          <w:color w:val="FF0000"/>
        </w:rPr>
        <w:t>&lt;Grid.ColumnDefinitions&gt;</w:t>
      </w:r>
    </w:p>
    <w:p w14:paraId="18617D1B" w14:textId="5E63A2EB" w:rsidR="00F57084" w:rsidRPr="000310F2" w:rsidRDefault="00F57084" w:rsidP="00F57084">
      <w:pPr>
        <w:pStyle w:val="ppCode"/>
        <w:rPr>
          <w:color w:val="FF0000"/>
        </w:rPr>
      </w:pPr>
      <w:r w:rsidRPr="000310F2">
        <w:rPr>
          <w:color w:val="FF0000"/>
        </w:rPr>
        <w:t xml:space="preserve">        &lt;ColumnDefinition Width="500" /&gt;</w:t>
      </w:r>
    </w:p>
    <w:p w14:paraId="7102EDFB" w14:textId="28E7D124" w:rsidR="00F57084" w:rsidRPr="000310F2" w:rsidRDefault="00F57084" w:rsidP="00F57084">
      <w:pPr>
        <w:pStyle w:val="ppCode"/>
        <w:rPr>
          <w:color w:val="FF0000"/>
        </w:rPr>
      </w:pPr>
      <w:r w:rsidRPr="000310F2">
        <w:rPr>
          <w:color w:val="FF0000"/>
        </w:rPr>
        <w:t xml:space="preserve">        &lt;ColumnDefinition Width="500" /&gt;</w:t>
      </w:r>
    </w:p>
    <w:p w14:paraId="4DEB03B9" w14:textId="35F53271" w:rsidR="00F57084" w:rsidRPr="000310F2" w:rsidRDefault="00F57084" w:rsidP="00F57084">
      <w:pPr>
        <w:pStyle w:val="ppCode"/>
        <w:rPr>
          <w:color w:val="FF0000"/>
        </w:rPr>
      </w:pPr>
      <w:r w:rsidRPr="000310F2">
        <w:rPr>
          <w:color w:val="FF0000"/>
        </w:rPr>
        <w:t xml:space="preserve">    &lt;/Grid.ColumnDefinitions&gt;</w:t>
      </w:r>
    </w:p>
    <w:p w14:paraId="1112A96D" w14:textId="6DE6B729" w:rsidR="00F57084" w:rsidRPr="00F57084" w:rsidRDefault="00F57084" w:rsidP="00F57084">
      <w:pPr>
        <w:pStyle w:val="ppCode"/>
      </w:pPr>
      <w:r>
        <w:t>&lt;/Grid&gt;</w:t>
      </w:r>
    </w:p>
    <w:p w14:paraId="00EC775A" w14:textId="3E60A56E" w:rsidR="00F57084" w:rsidRDefault="000400C8" w:rsidP="0040328D">
      <w:pPr>
        <w:pStyle w:val="Step"/>
        <w:numPr>
          <w:ilvl w:val="0"/>
          <w:numId w:val="13"/>
        </w:numPr>
      </w:pPr>
      <w:r>
        <w:lastRenderedPageBreak/>
        <w:t xml:space="preserve">Right-click on the </w:t>
      </w:r>
      <w:r w:rsidRPr="000400C8">
        <w:rPr>
          <w:b/>
        </w:rPr>
        <w:t>Assets</w:t>
      </w:r>
      <w:r>
        <w:t xml:space="preserve"> folder and choose </w:t>
      </w:r>
      <w:r w:rsidRPr="000400C8">
        <w:rPr>
          <w:b/>
        </w:rPr>
        <w:t>Add &gt; Existing Item</w:t>
      </w:r>
      <w:r>
        <w:t xml:space="preserve">. Use the dialog to navigate to the </w:t>
      </w:r>
      <w:r w:rsidRPr="000400C8">
        <w:rPr>
          <w:b/>
        </w:rPr>
        <w:t>Win10HoL/Assets</w:t>
      </w:r>
      <w:r>
        <w:t xml:space="preserve"> folder and select </w:t>
      </w:r>
      <w:r w:rsidRPr="000400C8">
        <w:rPr>
          <w:b/>
        </w:rPr>
        <w:t>airtime.jpg</w:t>
      </w:r>
      <w:r>
        <w:t xml:space="preserve"> and </w:t>
      </w:r>
      <w:r w:rsidRPr="000400C8">
        <w:rPr>
          <w:b/>
        </w:rPr>
        <w:t>avatar.jpg</w:t>
      </w:r>
      <w:r>
        <w:t>. Add them to your project.</w:t>
      </w:r>
    </w:p>
    <w:p w14:paraId="4A08603B" w14:textId="7B710882" w:rsidR="000400C8" w:rsidRDefault="000400C8" w:rsidP="0040328D">
      <w:pPr>
        <w:pStyle w:val="Step"/>
        <w:numPr>
          <w:ilvl w:val="0"/>
          <w:numId w:val="13"/>
        </w:numPr>
      </w:pPr>
      <w:r>
        <w:t xml:space="preserve">Return to </w:t>
      </w:r>
      <w:r w:rsidRPr="000400C8">
        <w:rPr>
          <w:b/>
        </w:rPr>
        <w:t>MainPage.xaml</w:t>
      </w:r>
      <w:r>
        <w:t xml:space="preserve">. Add the </w:t>
      </w:r>
      <w:r w:rsidRPr="000310F2">
        <w:rPr>
          <w:b/>
        </w:rPr>
        <w:t>airtime</w:t>
      </w:r>
      <w:r>
        <w:t xml:space="preserve"> image to the first column.</w:t>
      </w:r>
    </w:p>
    <w:p w14:paraId="18A8D934" w14:textId="6892089C" w:rsidR="000400C8" w:rsidRDefault="000400C8" w:rsidP="000400C8">
      <w:pPr>
        <w:pStyle w:val="ppCodeLanguage"/>
      </w:pPr>
      <w:r>
        <w:t>XAML</w:t>
      </w:r>
    </w:p>
    <w:p w14:paraId="6E515CD9" w14:textId="77777777" w:rsidR="00D60527" w:rsidRDefault="00D60527" w:rsidP="00D60527">
      <w:pPr>
        <w:pStyle w:val="ppCode"/>
        <w:ind w:left="1440" w:hanging="720"/>
      </w:pPr>
      <w:r>
        <w:t>&lt;Grid Background="{ThemeResource ApplicationPageBackgroundThemeBrush}"&gt;</w:t>
      </w:r>
    </w:p>
    <w:p w14:paraId="4263EDF6" w14:textId="3FF38D71" w:rsidR="00D60527" w:rsidRDefault="00D60527" w:rsidP="00D60527">
      <w:pPr>
        <w:pStyle w:val="ppCode"/>
        <w:ind w:left="1440" w:hanging="720"/>
      </w:pPr>
      <w:r>
        <w:t xml:space="preserve">    &lt;Grid.ColumnDefinitions&gt;</w:t>
      </w:r>
    </w:p>
    <w:p w14:paraId="0EACDD66" w14:textId="44E39BDF" w:rsidR="00D60527" w:rsidRDefault="00DD2C7D" w:rsidP="00D60527">
      <w:pPr>
        <w:pStyle w:val="ppCode"/>
        <w:ind w:left="1440" w:hanging="720"/>
      </w:pPr>
      <w:r>
        <w:t xml:space="preserve">        </w:t>
      </w:r>
      <w:r w:rsidR="00D60527">
        <w:t>&lt;ColumnDefinition Width="500" /&gt;</w:t>
      </w:r>
    </w:p>
    <w:p w14:paraId="62F250A8" w14:textId="589B2391" w:rsidR="00D60527" w:rsidRDefault="00DD2C7D" w:rsidP="00D60527">
      <w:pPr>
        <w:pStyle w:val="ppCode"/>
        <w:ind w:left="1440" w:hanging="720"/>
      </w:pPr>
      <w:r>
        <w:t xml:space="preserve">        </w:t>
      </w:r>
      <w:r w:rsidR="00D60527">
        <w:t>&lt;ColumnDefinition Width="500" /&gt;</w:t>
      </w:r>
    </w:p>
    <w:p w14:paraId="222EF43F" w14:textId="63D6E7CD" w:rsidR="00D60527" w:rsidRDefault="00D60527" w:rsidP="00D60527">
      <w:pPr>
        <w:pStyle w:val="ppCode"/>
        <w:ind w:left="1440" w:hanging="720"/>
      </w:pPr>
      <w:r>
        <w:t xml:space="preserve">    &lt;/Grid.ColumnDefinitions&gt;</w:t>
      </w:r>
    </w:p>
    <w:p w14:paraId="29528A8F" w14:textId="5FF75341" w:rsidR="00D60527" w:rsidRDefault="00D60527" w:rsidP="00332FC6">
      <w:pPr>
        <w:pStyle w:val="ppCode"/>
        <w:ind w:left="1440" w:hanging="720"/>
      </w:pPr>
      <w:r>
        <w:t xml:space="preserve">    </w:t>
      </w:r>
      <w:r w:rsidRPr="00D60527">
        <w:rPr>
          <w:color w:val="FF0000"/>
        </w:rPr>
        <w:t>&lt;Image Grid.Column="0" Source="Assets/airtime.jpg</w:t>
      </w:r>
      <w:r w:rsidRPr="0055366B">
        <w:rPr>
          <w:color w:val="FF0000"/>
        </w:rPr>
        <w:t>"</w:t>
      </w:r>
      <w:r w:rsidR="0055366B" w:rsidRPr="0055366B">
        <w:rPr>
          <w:color w:val="FF0000"/>
        </w:rPr>
        <w:t xml:space="preserve"> Stretch="UniformToFill" </w:t>
      </w:r>
      <w:r w:rsidRPr="00D60527">
        <w:rPr>
          <w:color w:val="FF0000"/>
        </w:rPr>
        <w:t>/&gt;</w:t>
      </w:r>
    </w:p>
    <w:p w14:paraId="20A156F7" w14:textId="60BB5F7A" w:rsidR="000400C8" w:rsidRPr="000400C8" w:rsidRDefault="00D60527" w:rsidP="00D60527">
      <w:pPr>
        <w:pStyle w:val="ppCode"/>
        <w:ind w:left="1440" w:hanging="720"/>
      </w:pPr>
      <w:r>
        <w:t>&lt;/Grid&gt;</w:t>
      </w:r>
    </w:p>
    <w:p w14:paraId="3C1E8F6C" w14:textId="5C238467" w:rsidR="000400C8" w:rsidRDefault="000400C8" w:rsidP="0040328D">
      <w:pPr>
        <w:pStyle w:val="Step"/>
        <w:numPr>
          <w:ilvl w:val="0"/>
          <w:numId w:val="13"/>
        </w:numPr>
      </w:pPr>
      <w:r>
        <w:t xml:space="preserve">Add the avatar image </w:t>
      </w:r>
      <w:r w:rsidR="00DD2C7D">
        <w:t>and</w:t>
      </w:r>
      <w:r>
        <w:t xml:space="preserve"> </w:t>
      </w:r>
      <w:r w:rsidR="00DD2C7D">
        <w:t>text</w:t>
      </w:r>
      <w:r>
        <w:t xml:space="preserve"> metadata to the second column.</w:t>
      </w:r>
    </w:p>
    <w:p w14:paraId="3A60611B" w14:textId="3910E302" w:rsidR="000400C8" w:rsidRDefault="00DD2C7D" w:rsidP="00DD2C7D">
      <w:pPr>
        <w:pStyle w:val="ppCodeLanguage"/>
      </w:pPr>
      <w:r>
        <w:t>XAML</w:t>
      </w:r>
    </w:p>
    <w:p w14:paraId="6472DD6C" w14:textId="77777777" w:rsidR="00DD2C7D" w:rsidRDefault="00DD2C7D" w:rsidP="00DD2C7D">
      <w:pPr>
        <w:pStyle w:val="ppCode"/>
      </w:pPr>
      <w:r>
        <w:t>&lt;Grid Background="{ThemeResource ApplicationPageBackgroundThemeBrush}"&gt;</w:t>
      </w:r>
    </w:p>
    <w:p w14:paraId="25A555E6" w14:textId="541F0177" w:rsidR="00DD2C7D" w:rsidRDefault="00DD2C7D" w:rsidP="00DD2C7D">
      <w:pPr>
        <w:pStyle w:val="ppCode"/>
      </w:pPr>
      <w:r>
        <w:t xml:space="preserve">    &lt;Grid.ColumnDefinitions&gt;</w:t>
      </w:r>
    </w:p>
    <w:p w14:paraId="52DD0DFA" w14:textId="6503A131" w:rsidR="00DD2C7D" w:rsidRDefault="00DD2C7D" w:rsidP="00DD2C7D">
      <w:pPr>
        <w:pStyle w:val="ppCode"/>
      </w:pPr>
      <w:r>
        <w:t xml:space="preserve">        &lt;ColumnDefinition Width="500" /&gt;</w:t>
      </w:r>
    </w:p>
    <w:p w14:paraId="056E1D38" w14:textId="43BDF63C" w:rsidR="00DD2C7D" w:rsidRDefault="00DD2C7D" w:rsidP="00DD2C7D">
      <w:pPr>
        <w:pStyle w:val="ppCode"/>
      </w:pPr>
      <w:r>
        <w:t xml:space="preserve">        &lt;ColumnDefinition Width="500" /&gt;</w:t>
      </w:r>
    </w:p>
    <w:p w14:paraId="6C63A84F" w14:textId="3596B9EE" w:rsidR="00DD2C7D" w:rsidRDefault="00DD2C7D" w:rsidP="00DD2C7D">
      <w:pPr>
        <w:pStyle w:val="ppCode"/>
      </w:pPr>
      <w:r>
        <w:t xml:space="preserve">    &lt;/Grid.ColumnDefinitions&gt;</w:t>
      </w:r>
    </w:p>
    <w:p w14:paraId="463CDD07" w14:textId="352A8AD4" w:rsidR="00DD2C7D" w:rsidRDefault="00DD2C7D" w:rsidP="00DD2C7D">
      <w:pPr>
        <w:pStyle w:val="ppCode"/>
      </w:pPr>
      <w:r>
        <w:t xml:space="preserve">    &lt;Image Grid.Column="0" Source="Assets/airtime.jpg"</w:t>
      </w:r>
      <w:r w:rsidR="0055366B">
        <w:t xml:space="preserve"> Stretch="UniformToFill"</w:t>
      </w:r>
      <w:r>
        <w:t xml:space="preserve"> /&gt;</w:t>
      </w:r>
    </w:p>
    <w:p w14:paraId="27F838F9" w14:textId="34A5B5FA" w:rsidR="00DD2C7D" w:rsidRPr="00DD2C7D" w:rsidRDefault="00DD2C7D" w:rsidP="00DD2C7D">
      <w:pPr>
        <w:pStyle w:val="ppCode"/>
        <w:rPr>
          <w:color w:val="FF0000"/>
        </w:rPr>
      </w:pPr>
      <w:r>
        <w:t xml:space="preserve">    </w:t>
      </w:r>
      <w:r w:rsidRPr="00DD2C7D">
        <w:rPr>
          <w:color w:val="FF0000"/>
        </w:rPr>
        <w:t>&lt;StackPanel Grid.Column="1" Background="LightBlue"&gt;</w:t>
      </w:r>
    </w:p>
    <w:p w14:paraId="78AE83B7" w14:textId="5865593A" w:rsidR="00DD2C7D" w:rsidRPr="00DD2C7D" w:rsidRDefault="00DD2C7D" w:rsidP="00DD2C7D">
      <w:pPr>
        <w:pStyle w:val="ppCode"/>
        <w:rPr>
          <w:color w:val="FF0000"/>
        </w:rPr>
      </w:pPr>
      <w:r w:rsidRPr="00DD2C7D">
        <w:rPr>
          <w:color w:val="FF0000"/>
        </w:rPr>
        <w:t xml:space="preserve">        &lt;Image Source="Assets/avatar.jpg" Width="100" Height="100"</w:t>
      </w:r>
      <w:r w:rsidR="00761019">
        <w:rPr>
          <w:color w:val="FF0000"/>
        </w:rPr>
        <w:t xml:space="preserve"> HorizontalAlignment</w:t>
      </w:r>
      <w:r w:rsidR="00761019" w:rsidRPr="00DD2C7D">
        <w:rPr>
          <w:color w:val="FF0000"/>
        </w:rPr>
        <w:t>="</w:t>
      </w:r>
      <w:r w:rsidR="00761019">
        <w:rPr>
          <w:color w:val="FF0000"/>
        </w:rPr>
        <w:t>Left</w:t>
      </w:r>
      <w:r w:rsidR="00761019" w:rsidRPr="00DD2C7D">
        <w:rPr>
          <w:color w:val="FF0000"/>
        </w:rPr>
        <w:t xml:space="preserve">" </w:t>
      </w:r>
      <w:r w:rsidRPr="00DD2C7D">
        <w:rPr>
          <w:color w:val="FF0000"/>
        </w:rPr>
        <w:t>/&gt;</w:t>
      </w:r>
    </w:p>
    <w:p w14:paraId="5A000CD3" w14:textId="0B125762" w:rsidR="00DD2C7D" w:rsidRPr="00DD2C7D" w:rsidRDefault="00DD2C7D" w:rsidP="00DD2C7D">
      <w:pPr>
        <w:pStyle w:val="ppCode"/>
        <w:rPr>
          <w:color w:val="FF0000"/>
        </w:rPr>
      </w:pPr>
      <w:r w:rsidRPr="00DD2C7D">
        <w:rPr>
          <w:color w:val="FF0000"/>
        </w:rPr>
        <w:t xml:space="preserve">        &lt;TextBlock Text="phutureproof" /&gt;</w:t>
      </w:r>
    </w:p>
    <w:p w14:paraId="4EF8D28B" w14:textId="4D65A836" w:rsidR="00DD2C7D" w:rsidRPr="00DD2C7D" w:rsidRDefault="00DD2C7D" w:rsidP="00DD2C7D">
      <w:pPr>
        <w:pStyle w:val="ppCode"/>
        <w:rPr>
          <w:color w:val="FF0000"/>
        </w:rPr>
      </w:pPr>
      <w:r w:rsidRPr="00DD2C7D">
        <w:rPr>
          <w:color w:val="FF0000"/>
        </w:rPr>
        <w:t xml:space="preserve">        &lt;TextBlock Foreground="White" FontSize="20" FontWeight="Light" Text="Airtime" /&gt;</w:t>
      </w:r>
    </w:p>
    <w:p w14:paraId="3AB1FACF" w14:textId="3B6C7DE6" w:rsidR="00DD2C7D" w:rsidRPr="00DD2C7D" w:rsidRDefault="00DD2C7D" w:rsidP="00DD2C7D">
      <w:pPr>
        <w:pStyle w:val="ppCode"/>
        <w:rPr>
          <w:color w:val="FF0000"/>
        </w:rPr>
      </w:pPr>
      <w:r w:rsidRPr="00DD2C7D">
        <w:rPr>
          <w:color w:val="FF0000"/>
        </w:rPr>
        <w:t xml:space="preserve">        &lt;TextBlock Text="9/15/15" /&gt;</w:t>
      </w:r>
    </w:p>
    <w:p w14:paraId="58EFA8A5" w14:textId="4C6D0259" w:rsidR="00DD2C7D" w:rsidRPr="00DD2C7D" w:rsidRDefault="00DD2C7D" w:rsidP="00DD2C7D">
      <w:pPr>
        <w:pStyle w:val="ppCode"/>
        <w:rPr>
          <w:color w:val="FF0000"/>
        </w:rPr>
      </w:pPr>
      <w:r w:rsidRPr="00DD2C7D">
        <w:rPr>
          <w:color w:val="FF0000"/>
        </w:rPr>
        <w:t xml:space="preserve">        &lt;TextBlock Text="</w:t>
      </w:r>
      <w:commentRangeStart w:id="13"/>
      <w:r w:rsidRPr="00DD2C7D">
        <w:rPr>
          <w:color w:val="FF0000"/>
        </w:rPr>
        <w:t xml:space="preserve">Shot </w:t>
      </w:r>
      <w:del w:id="14" w:author="Author">
        <w:r w:rsidRPr="00DD2C7D" w:rsidDel="0021379D">
          <w:rPr>
            <w:color w:val="FF0000"/>
          </w:rPr>
          <w:delText xml:space="preserve">with a Canon DX8 </w:delText>
        </w:r>
      </w:del>
      <w:r w:rsidRPr="00DD2C7D">
        <w:rPr>
          <w:color w:val="FF0000"/>
        </w:rPr>
        <w:t xml:space="preserve">at Washington </w:t>
      </w:r>
      <w:commentRangeEnd w:id="13"/>
      <w:r w:rsidR="0021379D">
        <w:rPr>
          <w:rStyle w:val="CommentReference"/>
          <w:rFonts w:asciiTheme="minorHAnsi" w:eastAsiaTheme="minorEastAsia" w:hAnsiTheme="minorHAnsi"/>
        </w:rPr>
        <w:commentReference w:id="13"/>
      </w:r>
      <w:r w:rsidRPr="00DD2C7D">
        <w:rPr>
          <w:color w:val="FF0000"/>
        </w:rPr>
        <w:t>Park in Los Angeles</w:t>
      </w:r>
      <w:ins w:id="15" w:author="Author">
        <w:r w:rsidR="0014701E">
          <w:rPr>
            <w:color w:val="FF0000"/>
          </w:rPr>
          <w:t>, California</w:t>
        </w:r>
      </w:ins>
      <w:r w:rsidRPr="00DD2C7D">
        <w:rPr>
          <w:color w:val="FF0000"/>
        </w:rPr>
        <w:t>." /&gt;</w:t>
      </w:r>
    </w:p>
    <w:p w14:paraId="7D25ACC9" w14:textId="5BF71B47" w:rsidR="00DD2C7D" w:rsidRPr="00DD2C7D" w:rsidRDefault="00DD2C7D" w:rsidP="00DD2C7D">
      <w:pPr>
        <w:pStyle w:val="ppCode"/>
        <w:rPr>
          <w:color w:val="FF0000"/>
        </w:rPr>
      </w:pPr>
      <w:r w:rsidRPr="00DD2C7D">
        <w:rPr>
          <w:color w:val="FF0000"/>
        </w:rPr>
        <w:t xml:space="preserve">    &lt;/StackPanel&gt;</w:t>
      </w:r>
    </w:p>
    <w:p w14:paraId="59FF7AA5" w14:textId="6C00F935" w:rsidR="00DD2C7D" w:rsidRPr="00DD2C7D" w:rsidRDefault="00DD2C7D" w:rsidP="00DD2C7D">
      <w:pPr>
        <w:pStyle w:val="ppCode"/>
      </w:pPr>
      <w:r>
        <w:t>&lt;/Grid&gt;</w:t>
      </w:r>
    </w:p>
    <w:p w14:paraId="4F7601A1" w14:textId="15284565" w:rsidR="000400C8" w:rsidRDefault="000A282B" w:rsidP="0040328D">
      <w:pPr>
        <w:pStyle w:val="Step"/>
        <w:numPr>
          <w:ilvl w:val="0"/>
          <w:numId w:val="13"/>
        </w:numPr>
      </w:pPr>
      <w:r>
        <w:t>Build and run your app. At</w:t>
      </w:r>
      <w:r w:rsidR="003024A9">
        <w:t xml:space="preserve"> certain aspect ratios, the content fits on the screen. Resize your window to see the behavior at smaller and larger window sizes. At smaller sizes, the </w:t>
      </w:r>
      <w:r w:rsidR="0055366B">
        <w:t>second column is</w:t>
      </w:r>
      <w:r w:rsidR="003024A9">
        <w:t xml:space="preserve"> cut off, and at larger sizes, the content is surrounded by white space.</w:t>
      </w:r>
    </w:p>
    <w:p w14:paraId="20836A22" w14:textId="1CCC4A8A" w:rsidR="003024A9" w:rsidRDefault="003024A9" w:rsidP="00F57F63">
      <w:pPr>
        <w:pStyle w:val="Step"/>
        <w:keepNext/>
        <w:numPr>
          <w:ilvl w:val="0"/>
          <w:numId w:val="0"/>
        </w:numPr>
        <w:ind w:left="720"/>
      </w:pPr>
    </w:p>
    <w:p w14:paraId="58BDBB27" w14:textId="645440D6" w:rsidR="00F57F63" w:rsidRDefault="00F57F63" w:rsidP="00F57F63">
      <w:pPr>
        <w:pStyle w:val="Step"/>
        <w:keepNext/>
        <w:numPr>
          <w:ilvl w:val="0"/>
          <w:numId w:val="0"/>
        </w:numPr>
        <w:ind w:left="720"/>
      </w:pPr>
      <w:r>
        <w:rPr>
          <w:noProof/>
          <w:lang w:val="en-GB" w:eastAsia="en-GB"/>
        </w:rPr>
        <w:drawing>
          <wp:inline distT="0" distB="0" distL="0" distR="0" wp14:anchorId="6DEBB338" wp14:editId="6F67F061">
            <wp:extent cx="5012055" cy="2617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a:extLst>
                        <a:ext uri="{28A0092B-C50C-407E-A947-70E740481C1C}">
                          <a14:useLocalDpi xmlns:a14="http://schemas.microsoft.com/office/drawing/2010/main" val="0"/>
                        </a:ext>
                      </a:extLst>
                    </a:blip>
                    <a:stretch>
                      <a:fillRect/>
                    </a:stretch>
                  </pic:blipFill>
                  <pic:spPr>
                    <a:xfrm>
                      <a:off x="0" y="0"/>
                      <a:ext cx="5018514" cy="2620898"/>
                    </a:xfrm>
                    <a:prstGeom prst="rect">
                      <a:avLst/>
                    </a:prstGeom>
                  </pic:spPr>
                </pic:pic>
              </a:graphicData>
            </a:graphic>
          </wp:inline>
        </w:drawing>
      </w:r>
      <w:r>
        <w:rPr>
          <w:noProof/>
          <w:lang w:val="en-GB" w:eastAsia="en-GB"/>
        </w:rPr>
        <w:drawing>
          <wp:inline distT="0" distB="0" distL="0" distR="0" wp14:anchorId="0F482E22" wp14:editId="1785FBD4">
            <wp:extent cx="3983355" cy="1469922"/>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6">
                      <a:extLst>
                        <a:ext uri="{28A0092B-C50C-407E-A947-70E740481C1C}">
                          <a14:useLocalDpi xmlns:a14="http://schemas.microsoft.com/office/drawing/2010/main" val="0"/>
                        </a:ext>
                      </a:extLst>
                    </a:blip>
                    <a:stretch>
                      <a:fillRect/>
                    </a:stretch>
                  </pic:blipFill>
                  <pic:spPr>
                    <a:xfrm>
                      <a:off x="0" y="0"/>
                      <a:ext cx="4032100" cy="1487910"/>
                    </a:xfrm>
                    <a:prstGeom prst="rect">
                      <a:avLst/>
                    </a:prstGeom>
                  </pic:spPr>
                </pic:pic>
              </a:graphicData>
            </a:graphic>
          </wp:inline>
        </w:drawing>
      </w:r>
      <w:r>
        <w:rPr>
          <w:noProof/>
          <w:lang w:val="en-GB" w:eastAsia="en-GB"/>
        </w:rPr>
        <w:drawing>
          <wp:inline distT="0" distB="0" distL="0" distR="0" wp14:anchorId="360AA7B2" wp14:editId="1F923C49">
            <wp:extent cx="2268855" cy="2061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a:extLst>
                        <a:ext uri="{28A0092B-C50C-407E-A947-70E740481C1C}">
                          <a14:useLocalDpi xmlns:a14="http://schemas.microsoft.com/office/drawing/2010/main" val="0"/>
                        </a:ext>
                      </a:extLst>
                    </a:blip>
                    <a:stretch>
                      <a:fillRect/>
                    </a:stretch>
                  </pic:blipFill>
                  <pic:spPr>
                    <a:xfrm>
                      <a:off x="0" y="0"/>
                      <a:ext cx="2274251" cy="2066533"/>
                    </a:xfrm>
                    <a:prstGeom prst="rect">
                      <a:avLst/>
                    </a:prstGeom>
                  </pic:spPr>
                </pic:pic>
              </a:graphicData>
            </a:graphic>
          </wp:inline>
        </w:drawing>
      </w:r>
    </w:p>
    <w:p w14:paraId="6C8B4D4D" w14:textId="77777777" w:rsidR="003024A9" w:rsidRDefault="003024A9" w:rsidP="00F57F63">
      <w:pPr>
        <w:pStyle w:val="ppFigureNumberIndent3"/>
      </w:pPr>
      <w:r>
        <w:t xml:space="preserve">Figure </w:t>
      </w:r>
      <w:fldSimple w:instr=" SEQ Figure \* ARABIC ">
        <w:r w:rsidR="00451618">
          <w:rPr>
            <w:noProof/>
          </w:rPr>
          <w:t>4</w:t>
        </w:r>
      </w:fldSimple>
    </w:p>
    <w:p w14:paraId="13E11C77" w14:textId="6E5D48CB" w:rsidR="003024A9" w:rsidRDefault="00F57F63" w:rsidP="0055366B">
      <w:pPr>
        <w:pStyle w:val="ppFigureCaptionIndent3"/>
      </w:pPr>
      <w:r>
        <w:t>Fixed width columns at different window sizes.</w:t>
      </w:r>
    </w:p>
    <w:p w14:paraId="57042AEA" w14:textId="463283CA" w:rsidR="003024A9" w:rsidRPr="00473377" w:rsidRDefault="003024A9" w:rsidP="0040328D">
      <w:pPr>
        <w:pStyle w:val="Step"/>
        <w:numPr>
          <w:ilvl w:val="0"/>
          <w:numId w:val="13"/>
        </w:numPr>
      </w:pPr>
      <w:r>
        <w:t>Stop debugging and return to Visual Studio.</w:t>
      </w:r>
    </w:p>
    <w:p w14:paraId="231BA25E" w14:textId="77777777" w:rsidR="00F33360" w:rsidRDefault="00F33360" w:rsidP="00F33360">
      <w:pPr>
        <w:pStyle w:val="ppListEnd"/>
        <w:numPr>
          <w:ilvl w:val="0"/>
          <w:numId w:val="0"/>
        </w:numPr>
        <w:ind w:left="173"/>
      </w:pPr>
    </w:p>
    <w:p w14:paraId="1AF6B8C6" w14:textId="30DBE53C" w:rsidR="0055366B" w:rsidRDefault="0055366B" w:rsidP="0055366B">
      <w:pPr>
        <w:pStyle w:val="ppProcedureStart"/>
      </w:pPr>
      <w:bookmarkStart w:id="16" w:name="_Toc430248760"/>
      <w:r>
        <w:t xml:space="preserve">Task 2 </w:t>
      </w:r>
      <w:r w:rsidR="009B50BA">
        <w:t>–</w:t>
      </w:r>
      <w:r>
        <w:t xml:space="preserve"> </w:t>
      </w:r>
      <w:r w:rsidR="003A2EE2">
        <w:t>Adapt the layout for different screen sizes</w:t>
      </w:r>
      <w:bookmarkEnd w:id="16"/>
    </w:p>
    <w:p w14:paraId="1022B199" w14:textId="12AB9945" w:rsidR="009B50BA" w:rsidRDefault="00F40B23" w:rsidP="009B50BA">
      <w:pPr>
        <w:pStyle w:val="ppNumberList"/>
        <w:numPr>
          <w:ilvl w:val="0"/>
          <w:numId w:val="0"/>
        </w:numPr>
      </w:pPr>
      <w:r>
        <w:lastRenderedPageBreak/>
        <w:t>Now that we’ve seen the drawbacks of a fixed layout UWP app, let’s</w:t>
      </w:r>
      <w:r w:rsidR="009B50BA">
        <w:t xml:space="preserve"> make it adaptive</w:t>
      </w:r>
      <w:r w:rsidR="00DE1A4E">
        <w:t>.</w:t>
      </w:r>
      <w:r>
        <w:t xml:space="preserve"> We will follow the six principles of responsive design:</w:t>
      </w:r>
      <w:r w:rsidR="00DE1A4E">
        <w:t xml:space="preserve"> </w:t>
      </w:r>
      <w:r>
        <w:t>Reposition, Resize, Reflow, Reveal, Replace, and Re-architect</w:t>
      </w:r>
      <w:r w:rsidR="00DE1A4E">
        <w:t>.</w:t>
      </w:r>
    </w:p>
    <w:p w14:paraId="4AF60725" w14:textId="45B4E013" w:rsidR="003A5BF2" w:rsidRDefault="00F40B23" w:rsidP="003D0970">
      <w:pPr>
        <w:pStyle w:val="ppNote"/>
      </w:pPr>
      <w:r w:rsidRPr="003A5BF2">
        <w:rPr>
          <w:b/>
        </w:rPr>
        <w:t>Note:</w:t>
      </w:r>
      <w:r>
        <w:t xml:space="preserve"> For more on responsive design in UWP apps, visit the </w:t>
      </w:r>
      <w:r w:rsidR="003A5BF2">
        <w:t xml:space="preserve">Responsive Design 101 documentation at </w:t>
      </w:r>
      <w:hyperlink r:id="rId18" w:history="1">
        <w:r w:rsidR="003A5BF2" w:rsidRPr="003A5BF2">
          <w:rPr>
            <w:rStyle w:val="Hyperlink"/>
            <w:rFonts w:cstheme="minorBidi"/>
          </w:rPr>
          <w:t>https://msdn.microsoft.com/en-us/library/windows/apps/dn958435.aspx</w:t>
        </w:r>
      </w:hyperlink>
    </w:p>
    <w:p w14:paraId="7D993D7F" w14:textId="60901144" w:rsidR="009B50BA" w:rsidRDefault="009C6C8E" w:rsidP="0040328D">
      <w:pPr>
        <w:pStyle w:val="Step"/>
        <w:numPr>
          <w:ilvl w:val="0"/>
          <w:numId w:val="14"/>
        </w:numPr>
      </w:pPr>
      <w:r>
        <w:t>Add row definitions to the grid</w:t>
      </w:r>
      <w:r w:rsidR="008945D6">
        <w:t>, and give the columns x:Name attributes</w:t>
      </w:r>
      <w:r>
        <w:t>.</w:t>
      </w:r>
      <w:r w:rsidR="008945D6">
        <w:t xml:space="preserve"> We will use rows and columns to reposition the content in the grid.</w:t>
      </w:r>
    </w:p>
    <w:p w14:paraId="4AE1A202" w14:textId="096A9AC4" w:rsidR="009C6C8E" w:rsidRDefault="009C6C8E" w:rsidP="009C6C8E">
      <w:pPr>
        <w:pStyle w:val="ppCodeLanguage"/>
      </w:pPr>
      <w:r>
        <w:t>XAML</w:t>
      </w:r>
    </w:p>
    <w:p w14:paraId="195B236C" w14:textId="77777777" w:rsidR="00BA321F" w:rsidRDefault="00BA321F" w:rsidP="00BA321F">
      <w:pPr>
        <w:pStyle w:val="ppCode"/>
      </w:pPr>
      <w:r>
        <w:t>&lt;Grid Background="{ThemeResource ApplicationPageBackgroundThemeBrush}"&gt;</w:t>
      </w:r>
    </w:p>
    <w:p w14:paraId="586AB668" w14:textId="34686B3C" w:rsidR="00BA321F" w:rsidRPr="00231F6A" w:rsidRDefault="00BA321F" w:rsidP="00BA321F">
      <w:pPr>
        <w:pStyle w:val="ppCode"/>
        <w:rPr>
          <w:color w:val="FF0000"/>
        </w:rPr>
      </w:pPr>
      <w:r>
        <w:t xml:space="preserve">    </w:t>
      </w:r>
      <w:r w:rsidRPr="00231F6A">
        <w:rPr>
          <w:color w:val="FF0000"/>
        </w:rPr>
        <w:t>&lt;Grid.RowDefinitions&gt;</w:t>
      </w:r>
    </w:p>
    <w:p w14:paraId="10E49B43" w14:textId="77C5447A" w:rsidR="00BA321F" w:rsidRPr="00231F6A" w:rsidRDefault="00BA321F" w:rsidP="00BA321F">
      <w:pPr>
        <w:pStyle w:val="ppCode"/>
        <w:rPr>
          <w:color w:val="FF0000"/>
        </w:rPr>
      </w:pPr>
      <w:r w:rsidRPr="00231F6A">
        <w:rPr>
          <w:color w:val="FF0000"/>
        </w:rPr>
        <w:t xml:space="preserve">        &lt;RowDefinition /&gt;</w:t>
      </w:r>
    </w:p>
    <w:p w14:paraId="2D2506E6" w14:textId="65E0EBD0" w:rsidR="00BA321F" w:rsidRPr="00231F6A" w:rsidRDefault="00BA321F" w:rsidP="00BA321F">
      <w:pPr>
        <w:pStyle w:val="ppCode"/>
        <w:rPr>
          <w:color w:val="FF0000"/>
        </w:rPr>
      </w:pPr>
      <w:r w:rsidRPr="00231F6A">
        <w:rPr>
          <w:color w:val="FF0000"/>
        </w:rPr>
        <w:t xml:space="preserve">        &lt;RowDefinition /&gt;</w:t>
      </w:r>
    </w:p>
    <w:p w14:paraId="008669D2" w14:textId="3EEE5FEF" w:rsidR="00BA321F" w:rsidRPr="00231F6A" w:rsidRDefault="00BA321F" w:rsidP="00BA321F">
      <w:pPr>
        <w:pStyle w:val="ppCode"/>
        <w:rPr>
          <w:color w:val="FF0000"/>
        </w:rPr>
      </w:pPr>
      <w:r w:rsidRPr="00231F6A">
        <w:rPr>
          <w:color w:val="FF0000"/>
        </w:rPr>
        <w:t xml:space="preserve">    &lt;/Grid.RowDefinitions&gt;</w:t>
      </w:r>
    </w:p>
    <w:p w14:paraId="3F963C9C" w14:textId="65D0E151" w:rsidR="00BA321F" w:rsidRDefault="00BA321F" w:rsidP="00BA321F">
      <w:pPr>
        <w:pStyle w:val="ppCode"/>
      </w:pPr>
      <w:r>
        <w:t xml:space="preserve">    &lt;Grid.ColumnDefinitions&gt;</w:t>
      </w:r>
    </w:p>
    <w:p w14:paraId="01A003AB" w14:textId="7BAE8B65" w:rsidR="00BA321F" w:rsidRDefault="00BA321F" w:rsidP="00BA321F">
      <w:pPr>
        <w:pStyle w:val="ppCode"/>
      </w:pPr>
      <w:r>
        <w:t xml:space="preserve">        &lt;ColumnDefinition </w:t>
      </w:r>
      <w:r w:rsidRPr="00231F6A">
        <w:rPr>
          <w:color w:val="FF0000"/>
        </w:rPr>
        <w:t xml:space="preserve">x:Name="LeftCol" </w:t>
      </w:r>
      <w:r>
        <w:t>/&gt;</w:t>
      </w:r>
    </w:p>
    <w:p w14:paraId="72B971A3" w14:textId="6E46CAD7" w:rsidR="00BA321F" w:rsidRDefault="00BA321F" w:rsidP="00BA321F">
      <w:pPr>
        <w:pStyle w:val="ppCode"/>
      </w:pPr>
      <w:r>
        <w:t xml:space="preserve">        &lt;ColumnDefinition </w:t>
      </w:r>
      <w:r w:rsidRPr="00231F6A">
        <w:rPr>
          <w:color w:val="FF0000"/>
        </w:rPr>
        <w:t xml:space="preserve">x:Name="RightCol" </w:t>
      </w:r>
      <w:r>
        <w:t>/&gt;</w:t>
      </w:r>
    </w:p>
    <w:p w14:paraId="781CF186" w14:textId="2EEEF7BC" w:rsidR="009C6C8E" w:rsidRPr="009C6C8E" w:rsidRDefault="00BA321F" w:rsidP="00BA321F">
      <w:pPr>
        <w:pStyle w:val="ppCode"/>
      </w:pPr>
      <w:r>
        <w:t xml:space="preserve">    &lt;/Grid.ColumnDefinitions&gt;</w:t>
      </w:r>
    </w:p>
    <w:p w14:paraId="211E830A" w14:textId="11F350B9" w:rsidR="009C6C8E" w:rsidRDefault="00650221" w:rsidP="0040328D">
      <w:pPr>
        <w:pStyle w:val="Step"/>
        <w:numPr>
          <w:ilvl w:val="0"/>
          <w:numId w:val="14"/>
        </w:numPr>
      </w:pPr>
      <w:r>
        <w:t>Add Visual States</w:t>
      </w:r>
      <w:r w:rsidR="008945D6">
        <w:t xml:space="preserve"> based on the </w:t>
      </w:r>
      <w:r w:rsidR="008945D6" w:rsidRPr="008945D6">
        <w:rPr>
          <w:b/>
        </w:rPr>
        <w:t>MinWindowWidth</w:t>
      </w:r>
      <w:r w:rsidR="008945D6">
        <w:t xml:space="preserve"> adaptive trigger. </w:t>
      </w:r>
    </w:p>
    <w:p w14:paraId="4F70D278" w14:textId="0CA6837F" w:rsidR="00650221" w:rsidRDefault="00650221" w:rsidP="00650221">
      <w:pPr>
        <w:pStyle w:val="ppCodeLanguage"/>
      </w:pPr>
      <w:r>
        <w:t>XAML</w:t>
      </w:r>
    </w:p>
    <w:p w14:paraId="0DB28870" w14:textId="77777777" w:rsidR="00542498" w:rsidRDefault="00542498" w:rsidP="00542498">
      <w:pPr>
        <w:pStyle w:val="ppCode"/>
      </w:pPr>
      <w:r>
        <w:t>&lt;Grid Background="{ThemeResource ApplicationPageBackgroundThemeBrush}"&gt;</w:t>
      </w:r>
    </w:p>
    <w:p w14:paraId="01967AD9" w14:textId="5A4CE5FD" w:rsidR="00542498" w:rsidRPr="00542498" w:rsidRDefault="00542498" w:rsidP="00542498">
      <w:pPr>
        <w:pStyle w:val="ppCode"/>
        <w:rPr>
          <w:color w:val="FF0000"/>
        </w:rPr>
      </w:pPr>
      <w:r>
        <w:t xml:space="preserve">    </w:t>
      </w:r>
      <w:r w:rsidRPr="00542498">
        <w:rPr>
          <w:color w:val="FF0000"/>
        </w:rPr>
        <w:t>&lt;VisualStateManager.VisualStateGroups&gt;</w:t>
      </w:r>
    </w:p>
    <w:p w14:paraId="04F39387" w14:textId="531FF6C6" w:rsidR="00542498" w:rsidRPr="00542498" w:rsidRDefault="00542498" w:rsidP="00542498">
      <w:pPr>
        <w:pStyle w:val="ppCode"/>
        <w:rPr>
          <w:color w:val="FF0000"/>
        </w:rPr>
      </w:pPr>
      <w:r w:rsidRPr="00542498">
        <w:rPr>
          <w:color w:val="FF0000"/>
        </w:rPr>
        <w:t xml:space="preserve">        &lt;VisualStateGroup x:Name="VisualStateGroup"&gt;</w:t>
      </w:r>
    </w:p>
    <w:p w14:paraId="0F6F5A78" w14:textId="0C4AE366" w:rsidR="00542498" w:rsidRPr="00542498" w:rsidRDefault="00542498" w:rsidP="00542498">
      <w:pPr>
        <w:pStyle w:val="ppCode"/>
        <w:rPr>
          <w:color w:val="FF0000"/>
        </w:rPr>
      </w:pPr>
      <w:r w:rsidRPr="00542498">
        <w:rPr>
          <w:color w:val="FF0000"/>
        </w:rPr>
        <w:t xml:space="preserve">            &lt;VisualState x:Name="VisualStateMin320"&gt;</w:t>
      </w:r>
    </w:p>
    <w:p w14:paraId="3DEE63F3" w14:textId="30026EE3" w:rsidR="00542498" w:rsidRPr="00542498" w:rsidRDefault="00542498" w:rsidP="00542498">
      <w:pPr>
        <w:pStyle w:val="ppCode"/>
        <w:rPr>
          <w:color w:val="FF0000"/>
        </w:rPr>
      </w:pPr>
      <w:r w:rsidRPr="00542498">
        <w:rPr>
          <w:color w:val="FF0000"/>
        </w:rPr>
        <w:t xml:space="preserve">                &lt;VisualState.StateTriggers&gt;</w:t>
      </w:r>
    </w:p>
    <w:p w14:paraId="7D7D3E3E" w14:textId="57014411" w:rsidR="00542498" w:rsidRPr="00542498" w:rsidRDefault="00542498" w:rsidP="00542498">
      <w:pPr>
        <w:pStyle w:val="ppCode"/>
        <w:rPr>
          <w:color w:val="FF0000"/>
        </w:rPr>
      </w:pPr>
      <w:r w:rsidRPr="00542498">
        <w:rPr>
          <w:color w:val="FF0000"/>
        </w:rPr>
        <w:t xml:space="preserve">                    &lt;AdaptiveTrigger MinWindowWidth="320"/&gt;</w:t>
      </w:r>
    </w:p>
    <w:p w14:paraId="1CEF41CA" w14:textId="6F5FD011" w:rsidR="00542498" w:rsidRPr="00542498" w:rsidRDefault="00542498" w:rsidP="00490673">
      <w:pPr>
        <w:pStyle w:val="ppCode"/>
        <w:numPr>
          <w:ilvl w:val="0"/>
          <w:numId w:val="0"/>
        </w:numPr>
        <w:ind w:left="720"/>
        <w:rPr>
          <w:color w:val="FF0000"/>
        </w:rPr>
      </w:pPr>
      <w:r w:rsidRPr="00542498">
        <w:rPr>
          <w:color w:val="FF0000"/>
        </w:rPr>
        <w:t xml:space="preserve">                &lt;/VisualState.StateTriggers&gt;</w:t>
      </w:r>
    </w:p>
    <w:p w14:paraId="21BBA72B" w14:textId="1D036740" w:rsidR="00542498" w:rsidRPr="00542498" w:rsidRDefault="00542498" w:rsidP="00542498">
      <w:pPr>
        <w:pStyle w:val="ppCode"/>
        <w:rPr>
          <w:color w:val="FF0000"/>
        </w:rPr>
      </w:pPr>
      <w:r w:rsidRPr="00542498">
        <w:rPr>
          <w:color w:val="FF0000"/>
        </w:rPr>
        <w:t xml:space="preserve">            &lt;/VisualState&gt;</w:t>
      </w:r>
    </w:p>
    <w:p w14:paraId="3708ECB8" w14:textId="30D3590C" w:rsidR="00542498" w:rsidRPr="00542498" w:rsidRDefault="00542498" w:rsidP="00542498">
      <w:pPr>
        <w:pStyle w:val="ppCode"/>
        <w:rPr>
          <w:color w:val="FF0000"/>
        </w:rPr>
      </w:pPr>
      <w:r w:rsidRPr="00542498">
        <w:rPr>
          <w:color w:val="FF0000"/>
        </w:rPr>
        <w:t xml:space="preserve">            &lt;VisualState x:Name="VisualStateMin</w:t>
      </w:r>
      <w:r w:rsidR="00E56A72">
        <w:rPr>
          <w:color w:val="FF0000"/>
        </w:rPr>
        <w:t>548</w:t>
      </w:r>
      <w:r w:rsidRPr="00542498">
        <w:rPr>
          <w:color w:val="FF0000"/>
        </w:rPr>
        <w:t>"&gt;</w:t>
      </w:r>
    </w:p>
    <w:p w14:paraId="6C6E2F59" w14:textId="36BAA12D" w:rsidR="00542498" w:rsidRPr="00542498" w:rsidRDefault="00542498" w:rsidP="00542498">
      <w:pPr>
        <w:pStyle w:val="ppCode"/>
        <w:rPr>
          <w:color w:val="FF0000"/>
        </w:rPr>
      </w:pPr>
      <w:r w:rsidRPr="00542498">
        <w:rPr>
          <w:color w:val="FF0000"/>
        </w:rPr>
        <w:t xml:space="preserve">                &lt;VisualState.StateTriggers&gt;</w:t>
      </w:r>
    </w:p>
    <w:p w14:paraId="5A1B67BC" w14:textId="600FD7F3" w:rsidR="00542498" w:rsidRPr="00542498" w:rsidRDefault="00542498" w:rsidP="00542498">
      <w:pPr>
        <w:pStyle w:val="ppCode"/>
        <w:rPr>
          <w:color w:val="FF0000"/>
        </w:rPr>
      </w:pPr>
      <w:r w:rsidRPr="00542498">
        <w:rPr>
          <w:color w:val="FF0000"/>
        </w:rPr>
        <w:t xml:space="preserve">                    &lt;AdaptiveTrigger MinWindowWidth="</w:t>
      </w:r>
      <w:r w:rsidR="00E56A72">
        <w:rPr>
          <w:color w:val="FF0000"/>
        </w:rPr>
        <w:t>548</w:t>
      </w:r>
      <w:r w:rsidRPr="00542498">
        <w:rPr>
          <w:color w:val="FF0000"/>
        </w:rPr>
        <w:t>"/&gt;</w:t>
      </w:r>
    </w:p>
    <w:p w14:paraId="6A03B5E4" w14:textId="49BE0945" w:rsidR="00542498" w:rsidRPr="00542498" w:rsidRDefault="00542498" w:rsidP="00542498">
      <w:pPr>
        <w:pStyle w:val="ppCode"/>
        <w:rPr>
          <w:color w:val="FF0000"/>
        </w:rPr>
      </w:pPr>
      <w:r w:rsidRPr="00542498">
        <w:rPr>
          <w:color w:val="FF0000"/>
        </w:rPr>
        <w:t xml:space="preserve">                &lt;/VisualState.StateTriggers&gt;</w:t>
      </w:r>
    </w:p>
    <w:p w14:paraId="2B65D674" w14:textId="692781DF" w:rsidR="00542498" w:rsidRPr="00542498" w:rsidRDefault="00542498" w:rsidP="00542498">
      <w:pPr>
        <w:pStyle w:val="ppCode"/>
        <w:rPr>
          <w:color w:val="FF0000"/>
        </w:rPr>
      </w:pPr>
      <w:r w:rsidRPr="00542498">
        <w:rPr>
          <w:color w:val="FF0000"/>
        </w:rPr>
        <w:t xml:space="preserve">            &lt;/VisualState&gt;</w:t>
      </w:r>
    </w:p>
    <w:p w14:paraId="7CE0E5D2" w14:textId="2BAE4106" w:rsidR="00542498" w:rsidRPr="00542498" w:rsidRDefault="00542498" w:rsidP="00542498">
      <w:pPr>
        <w:pStyle w:val="ppCode"/>
        <w:rPr>
          <w:color w:val="FF0000"/>
        </w:rPr>
      </w:pPr>
      <w:r w:rsidRPr="00542498">
        <w:rPr>
          <w:color w:val="FF0000"/>
        </w:rPr>
        <w:t xml:space="preserve">            &lt;VisualState x:Name="VisualStateMin1024"&gt;</w:t>
      </w:r>
    </w:p>
    <w:p w14:paraId="5ADDA6A5" w14:textId="15F1D3BC" w:rsidR="00542498" w:rsidRPr="00542498" w:rsidRDefault="00542498" w:rsidP="00542498">
      <w:pPr>
        <w:pStyle w:val="ppCode"/>
        <w:rPr>
          <w:color w:val="FF0000"/>
        </w:rPr>
      </w:pPr>
      <w:r w:rsidRPr="00542498">
        <w:rPr>
          <w:color w:val="FF0000"/>
        </w:rPr>
        <w:t xml:space="preserve">                &lt;VisualState.StateTriggers&gt;</w:t>
      </w:r>
    </w:p>
    <w:p w14:paraId="044EDD70" w14:textId="3E2FE428" w:rsidR="00542498" w:rsidRPr="00542498" w:rsidRDefault="00542498" w:rsidP="00542498">
      <w:pPr>
        <w:pStyle w:val="ppCode"/>
        <w:rPr>
          <w:color w:val="FF0000"/>
        </w:rPr>
      </w:pPr>
      <w:r w:rsidRPr="00542498">
        <w:rPr>
          <w:color w:val="FF0000"/>
        </w:rPr>
        <w:t xml:space="preserve">                    &lt;AdaptiveTrigger MinWindowWidth="1024"/&gt;</w:t>
      </w:r>
    </w:p>
    <w:p w14:paraId="3E214F94" w14:textId="1A7687E4" w:rsidR="00542498" w:rsidRPr="00542498" w:rsidRDefault="00542498" w:rsidP="00542498">
      <w:pPr>
        <w:pStyle w:val="ppCode"/>
        <w:rPr>
          <w:color w:val="FF0000"/>
        </w:rPr>
      </w:pPr>
      <w:r w:rsidRPr="00542498">
        <w:rPr>
          <w:color w:val="FF0000"/>
        </w:rPr>
        <w:t xml:space="preserve">                &lt;/VisualState.StateTriggers&gt;</w:t>
      </w:r>
    </w:p>
    <w:p w14:paraId="1EF6B297" w14:textId="6E67BE7B" w:rsidR="00542498" w:rsidRPr="00542498" w:rsidRDefault="00542498" w:rsidP="00542498">
      <w:pPr>
        <w:pStyle w:val="ppCode"/>
        <w:rPr>
          <w:color w:val="FF0000"/>
        </w:rPr>
      </w:pPr>
      <w:r w:rsidRPr="00542498">
        <w:rPr>
          <w:color w:val="FF0000"/>
        </w:rPr>
        <w:t xml:space="preserve">            &lt;/VisualState&gt;</w:t>
      </w:r>
    </w:p>
    <w:p w14:paraId="792E0BD1" w14:textId="15877054" w:rsidR="00542498" w:rsidRPr="00542498" w:rsidRDefault="00542498" w:rsidP="00542498">
      <w:pPr>
        <w:pStyle w:val="ppCode"/>
        <w:rPr>
          <w:color w:val="FF0000"/>
        </w:rPr>
      </w:pPr>
      <w:r w:rsidRPr="00542498">
        <w:rPr>
          <w:color w:val="FF0000"/>
        </w:rPr>
        <w:t xml:space="preserve">        &lt;/VisualStateGroup&gt;</w:t>
      </w:r>
    </w:p>
    <w:p w14:paraId="29C88517" w14:textId="5EDDC8A0" w:rsidR="00650221" w:rsidRPr="00650221" w:rsidRDefault="00542498" w:rsidP="00542498">
      <w:pPr>
        <w:pStyle w:val="ppCode"/>
      </w:pPr>
      <w:r w:rsidRPr="00542498">
        <w:rPr>
          <w:color w:val="FF0000"/>
        </w:rPr>
        <w:t xml:space="preserve">    &lt;/VisualStateManager.VisualStateGroups&gt;</w:t>
      </w:r>
    </w:p>
    <w:p w14:paraId="046B5242" w14:textId="77777777" w:rsidR="0021379D" w:rsidRDefault="00085F44" w:rsidP="00085F44">
      <w:pPr>
        <w:pStyle w:val="ppNote"/>
        <w:rPr>
          <w:ins w:id="17" w:author="Author"/>
        </w:rPr>
      </w:pPr>
      <w:r>
        <w:rPr>
          <w:b/>
        </w:rPr>
        <w:t>Note:</w:t>
      </w:r>
      <w:r w:rsidR="00E56A72">
        <w:t xml:space="preserve"> Your UWP app will run on spectrum of screen sizes. </w:t>
      </w:r>
      <w:r w:rsidR="00D753C3" w:rsidRPr="00D753C3">
        <w:t>Snap points</w:t>
      </w:r>
      <w:r w:rsidR="00E56A72">
        <w:t xml:space="preserve"> </w:t>
      </w:r>
      <w:r w:rsidR="00BD42A0">
        <w:t xml:space="preserve">are a helpful tool when targeting groups of devices with similar, but not identical, characteristics. </w:t>
      </w:r>
      <w:r w:rsidR="00E56A72">
        <w:t xml:space="preserve">Some recommended snap points are 320, 720, 1024 and 320, 548, 1024 depending on how your UI adapts through visual states. </w:t>
      </w:r>
      <w:ins w:id="18" w:author="Author">
        <w:r w:rsidR="0021379D">
          <w:lastRenderedPageBreak/>
          <w:t>Which snap points you adopt in your app depends on your app and the user experience you are creating. You should always test your app on a variety of different screens.</w:t>
        </w:r>
      </w:ins>
    </w:p>
    <w:p w14:paraId="63B5B52B" w14:textId="1F65188B" w:rsidR="00650221" w:rsidRPr="00D753C3" w:rsidRDefault="00E56A72" w:rsidP="00085F44">
      <w:pPr>
        <w:pStyle w:val="ppNote"/>
      </w:pPr>
      <w:r>
        <w:t>Adaptive triggers in UWP include</w:t>
      </w:r>
      <w:r w:rsidR="00BD42A0">
        <w:t xml:space="preserve"> both</w:t>
      </w:r>
      <w:r>
        <w:t xml:space="preserve"> </w:t>
      </w:r>
      <w:r w:rsidRPr="00BD42A0">
        <w:rPr>
          <w:b/>
        </w:rPr>
        <w:t>MinWindowWidth</w:t>
      </w:r>
      <w:r>
        <w:t xml:space="preserve"> and </w:t>
      </w:r>
      <w:r w:rsidRPr="00BD42A0">
        <w:rPr>
          <w:b/>
        </w:rPr>
        <w:t>MinWindowHeight</w:t>
      </w:r>
      <w:r>
        <w:t>.</w:t>
      </w:r>
      <w:r w:rsidR="00BD42A0">
        <w:t xml:space="preserve"> We will use the MinWindowWidth trigger in this exercise.</w:t>
      </w:r>
    </w:p>
    <w:p w14:paraId="3E87D1D8" w14:textId="36C6314B" w:rsidR="00DE08D5" w:rsidRDefault="00B61F11" w:rsidP="0040328D">
      <w:pPr>
        <w:pStyle w:val="Step"/>
        <w:numPr>
          <w:ilvl w:val="0"/>
          <w:numId w:val="14"/>
        </w:numPr>
      </w:pPr>
      <w:r>
        <w:t>Give</w:t>
      </w:r>
      <w:r w:rsidR="00DE08D5">
        <w:t xml:space="preserve"> </w:t>
      </w:r>
      <w:r w:rsidR="00DE08D5" w:rsidRPr="00BD42A0">
        <w:rPr>
          <w:b/>
        </w:rPr>
        <w:t>x:Name</w:t>
      </w:r>
      <w:r w:rsidR="00DE08D5">
        <w:t xml:space="preserve"> directives to the </w:t>
      </w:r>
      <w:r>
        <w:t>hero</w:t>
      </w:r>
      <w:r w:rsidR="00DE08D5">
        <w:t xml:space="preserve"> image and the </w:t>
      </w:r>
      <w:ins w:id="19" w:author="Author">
        <w:r w:rsidR="0021379D">
          <w:t>StackPanel</w:t>
        </w:r>
        <w:r w:rsidR="0021379D">
          <w:t xml:space="preserve"> containing the </w:t>
        </w:r>
      </w:ins>
      <w:r w:rsidR="00DE08D5">
        <w:t xml:space="preserve">metadata </w:t>
      </w:r>
      <w:r>
        <w:t>content</w:t>
      </w:r>
      <w:ins w:id="20" w:author="Author">
        <w:r w:rsidR="0021379D">
          <w:t xml:space="preserve"> so that we can refer to them in VisualState Setters.</w:t>
        </w:r>
      </w:ins>
      <w:del w:id="21" w:author="Author">
        <w:r w:rsidR="00E56A72" w:rsidDel="0021379D">
          <w:delText>,</w:delText>
        </w:r>
      </w:del>
      <w:r w:rsidR="00E56A72">
        <w:t xml:space="preserve"> </w:t>
      </w:r>
      <w:del w:id="22" w:author="Author">
        <w:r w:rsidR="00E56A72" w:rsidDel="0021379D">
          <w:delText xml:space="preserve">and </w:delText>
        </w:r>
        <w:r w:rsidDel="0021379D">
          <w:delText>a</w:delText>
        </w:r>
      </w:del>
      <w:ins w:id="23" w:author="Author">
        <w:r w:rsidR="0021379D">
          <w:t>A</w:t>
        </w:r>
      </w:ins>
      <w:r>
        <w:t>ssign</w:t>
      </w:r>
      <w:r w:rsidR="00DE1A4E">
        <w:t xml:space="preserve"> the</w:t>
      </w:r>
      <w:r>
        <w:t xml:space="preserve"> hero image to the first row and column</w:t>
      </w:r>
      <w:r w:rsidR="00BD42A0">
        <w:t xml:space="preserve"> of the grid</w:t>
      </w:r>
      <w:r w:rsidR="00DE1A4E">
        <w:t>.</w:t>
      </w:r>
      <w:r w:rsidR="00AC4963">
        <w:t xml:space="preserve"> The hero</w:t>
      </w:r>
      <w:r>
        <w:t xml:space="preserve"> image</w:t>
      </w:r>
      <w:r w:rsidR="00AC4963">
        <w:t xml:space="preserve"> will remain in the first column and row regardless of visual state, so we can leave it as a static setting.</w:t>
      </w:r>
      <w:r w:rsidR="00E56A72">
        <w:t xml:space="preserve"> </w:t>
      </w:r>
      <w:r w:rsidR="00BD42A0">
        <w:t>The metadata conte</w:t>
      </w:r>
      <w:r w:rsidR="00F53E67">
        <w:t xml:space="preserve">nt will move depending on the screen width, however. </w:t>
      </w:r>
      <w:r w:rsidR="00BD42A0">
        <w:t>R</w:t>
      </w:r>
      <w:r w:rsidR="00E56A72">
        <w:t xml:space="preserve">emove the </w:t>
      </w:r>
      <w:r w:rsidR="00E56A72" w:rsidRPr="00BD42A0">
        <w:rPr>
          <w:b/>
        </w:rPr>
        <w:t>Grid.Column</w:t>
      </w:r>
      <w:r w:rsidR="00F53E67">
        <w:t xml:space="preserve"> assignment from the </w:t>
      </w:r>
      <w:r w:rsidR="00F53E67" w:rsidRPr="00F53E67">
        <w:rPr>
          <w:b/>
        </w:rPr>
        <w:t>M</w:t>
      </w:r>
      <w:r w:rsidR="00E56A72" w:rsidRPr="00F53E67">
        <w:rPr>
          <w:b/>
        </w:rPr>
        <w:t>etadata</w:t>
      </w:r>
      <w:r w:rsidR="00E56A72">
        <w:t xml:space="preserve"> </w:t>
      </w:r>
      <w:r>
        <w:t>StackPanel,</w:t>
      </w:r>
    </w:p>
    <w:p w14:paraId="089FC5C5" w14:textId="27AD478B" w:rsidR="00DE08D5" w:rsidRDefault="00DE08D5" w:rsidP="00DE08D5">
      <w:pPr>
        <w:pStyle w:val="ppCodeLanguage"/>
      </w:pPr>
      <w:r>
        <w:t>XAML</w:t>
      </w:r>
    </w:p>
    <w:p w14:paraId="32DF7252" w14:textId="698C57F8" w:rsidR="00DE08D5" w:rsidRPr="00DE08D5" w:rsidRDefault="00DE08D5" w:rsidP="00DE08D5">
      <w:pPr>
        <w:pStyle w:val="ppCode"/>
      </w:pPr>
      <w:r w:rsidRPr="00DE08D5">
        <w:t xml:space="preserve">&lt;Image </w:t>
      </w:r>
      <w:r w:rsidRPr="00DE08D5">
        <w:rPr>
          <w:color w:val="FF0000"/>
        </w:rPr>
        <w:t xml:space="preserve">x:Name="Hero" </w:t>
      </w:r>
      <w:r w:rsidR="00DE1A4E" w:rsidRPr="00DE1A4E">
        <w:rPr>
          <w:color w:val="000000" w:themeColor="text1"/>
        </w:rPr>
        <w:t>Grid.Column="</w:t>
      </w:r>
      <w:r w:rsidR="00DE1A4E">
        <w:rPr>
          <w:color w:val="000000" w:themeColor="text1"/>
        </w:rPr>
        <w:t>0</w:t>
      </w:r>
      <w:r w:rsidR="00DE1A4E" w:rsidRPr="00DE1A4E">
        <w:rPr>
          <w:color w:val="000000" w:themeColor="text1"/>
        </w:rPr>
        <w:t>"</w:t>
      </w:r>
      <w:r w:rsidR="00DE1A4E">
        <w:rPr>
          <w:color w:val="000000" w:themeColor="text1"/>
        </w:rPr>
        <w:t xml:space="preserve"> </w:t>
      </w:r>
      <w:r w:rsidR="00DE1A4E" w:rsidRPr="00DE1A4E">
        <w:rPr>
          <w:color w:val="FF0000"/>
        </w:rPr>
        <w:t xml:space="preserve">Grid.Row="0" </w:t>
      </w:r>
      <w:r w:rsidRPr="00DE08D5">
        <w:t>Source="Assets/airtime.jpg" Stretch="UniformToFill" /&gt;</w:t>
      </w:r>
    </w:p>
    <w:p w14:paraId="72399F9D" w14:textId="43F357FC" w:rsidR="00DE08D5" w:rsidRPr="00DE08D5" w:rsidRDefault="00DE08D5" w:rsidP="00490673">
      <w:pPr>
        <w:pStyle w:val="ppCode"/>
      </w:pPr>
      <w:r w:rsidRPr="00DE08D5">
        <w:t xml:space="preserve">&lt;StackPanel </w:t>
      </w:r>
      <w:r w:rsidRPr="008252D8">
        <w:rPr>
          <w:color w:val="FF0000"/>
        </w:rPr>
        <w:t xml:space="preserve">x:Name="Metadata" </w:t>
      </w:r>
      <w:r w:rsidRPr="00DE08D5">
        <w:t>Background="LightBlue"&gt;</w:t>
      </w:r>
    </w:p>
    <w:p w14:paraId="719ABBC5" w14:textId="11679FE0" w:rsidR="00085F44" w:rsidRDefault="00D46EB0" w:rsidP="0040328D">
      <w:pPr>
        <w:pStyle w:val="Step"/>
        <w:numPr>
          <w:ilvl w:val="0"/>
          <w:numId w:val="14"/>
        </w:numPr>
      </w:pPr>
      <w:r>
        <w:t>Add visual state setters to change the column behavior</w:t>
      </w:r>
      <w:r w:rsidR="00BD42A0">
        <w:t>. For now, t</w:t>
      </w:r>
      <w:r w:rsidR="008252D8">
        <w:t xml:space="preserve">he two smaller visual states will </w:t>
      </w:r>
      <w:r w:rsidR="00F53E67">
        <w:t>share</w:t>
      </w:r>
      <w:r w:rsidR="008252D8">
        <w:t xml:space="preserve"> the same rules. We </w:t>
      </w:r>
      <w:r w:rsidR="00BD42A0">
        <w:t xml:space="preserve">will differentiate them in the </w:t>
      </w:r>
      <w:r w:rsidR="00AE01B4">
        <w:t xml:space="preserve">next </w:t>
      </w:r>
      <w:r w:rsidR="00BD42A0">
        <w:t>exercise</w:t>
      </w:r>
      <w:r w:rsidR="008252D8">
        <w:t>.</w:t>
      </w:r>
    </w:p>
    <w:p w14:paraId="1948EDAF" w14:textId="732F59E8" w:rsidR="00D46EB0" w:rsidRDefault="00D46EB0" w:rsidP="00D46EB0">
      <w:pPr>
        <w:pStyle w:val="ppCodeLanguage"/>
      </w:pPr>
      <w:r>
        <w:t>XAML</w:t>
      </w:r>
    </w:p>
    <w:p w14:paraId="16828362" w14:textId="5747C904" w:rsidR="00D46EB0" w:rsidRPr="00D46EB0" w:rsidRDefault="00D46EB0" w:rsidP="00D46EB0">
      <w:pPr>
        <w:pStyle w:val="ppCode"/>
        <w:rPr>
          <w:color w:val="000000" w:themeColor="text1"/>
        </w:rPr>
      </w:pPr>
      <w:r w:rsidRPr="00D46EB0">
        <w:rPr>
          <w:color w:val="000000" w:themeColor="text1"/>
        </w:rPr>
        <w:t>&lt;VisualState x:Name="VisualStateMin320"&gt;</w:t>
      </w:r>
    </w:p>
    <w:p w14:paraId="27F70984" w14:textId="701B956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B34C84C" w14:textId="062E4ED4"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MinWindowWidth="320"/&gt;</w:t>
      </w:r>
    </w:p>
    <w:p w14:paraId="42F4E00E" w14:textId="3A5B1992" w:rsidR="00D46EB0" w:rsidRDefault="008252D8" w:rsidP="00D46EB0">
      <w:pPr>
        <w:pStyle w:val="ppCode"/>
        <w:numPr>
          <w:ilvl w:val="0"/>
          <w:numId w:val="0"/>
        </w:numPr>
        <w:ind w:left="720"/>
        <w:rPr>
          <w:color w:val="000000" w:themeColor="text1"/>
        </w:rPr>
      </w:pPr>
      <w:r>
        <w:rPr>
          <w:color w:val="000000" w:themeColor="text1"/>
        </w:rPr>
        <w:t xml:space="preserve">    </w:t>
      </w:r>
      <w:r w:rsidR="00D46EB0" w:rsidRPr="00D46EB0">
        <w:rPr>
          <w:color w:val="000000" w:themeColor="text1"/>
        </w:rPr>
        <w:t>&lt;/VisualState.StateTriggers&gt;</w:t>
      </w:r>
    </w:p>
    <w:p w14:paraId="2F7BCA12" w14:textId="5CF7C3EE"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3B03D31B" w14:textId="7D3C6D2F" w:rsidR="008252D8" w:rsidRPr="008252D8" w:rsidRDefault="008252D8" w:rsidP="008252D8">
      <w:pPr>
        <w:pStyle w:val="ppCode"/>
        <w:rPr>
          <w:color w:val="FF0000"/>
        </w:rPr>
      </w:pPr>
      <w:r w:rsidRPr="008252D8">
        <w:rPr>
          <w:color w:val="FF0000"/>
        </w:rPr>
        <w:t xml:space="preserve">        &lt;Setter Target="Hero.(Grid.ColumnSpan)" Value="2" /&gt;</w:t>
      </w:r>
    </w:p>
    <w:p w14:paraId="1CC67FFD" w14:textId="2028C71B" w:rsidR="008252D8" w:rsidRPr="008252D8" w:rsidRDefault="008252D8" w:rsidP="008252D8">
      <w:pPr>
        <w:pStyle w:val="ppCode"/>
        <w:rPr>
          <w:color w:val="FF0000"/>
        </w:rPr>
      </w:pPr>
      <w:r w:rsidRPr="008252D8">
        <w:rPr>
          <w:color w:val="FF0000"/>
        </w:rPr>
        <w:t xml:space="preserve">        &lt;Setter Target="Hero.(Grid.RowSpan)" Value="1" /&gt;</w:t>
      </w:r>
    </w:p>
    <w:p w14:paraId="0628C3D6" w14:textId="14E282DA" w:rsidR="008252D8" w:rsidRPr="008252D8" w:rsidRDefault="008252D8" w:rsidP="008252D8">
      <w:pPr>
        <w:pStyle w:val="ppCode"/>
        <w:rPr>
          <w:color w:val="FF0000"/>
        </w:rPr>
      </w:pPr>
      <w:r w:rsidRPr="008252D8">
        <w:rPr>
          <w:color w:val="FF0000"/>
        </w:rPr>
        <w:t xml:space="preserve">        &lt;Setter Target="Metadata.(Grid.Column)" Value="0" /&gt;</w:t>
      </w:r>
    </w:p>
    <w:p w14:paraId="64EDA1B0" w14:textId="54CB3F29" w:rsidR="008252D8" w:rsidRPr="008252D8" w:rsidRDefault="008252D8" w:rsidP="008252D8">
      <w:pPr>
        <w:pStyle w:val="ppCode"/>
        <w:rPr>
          <w:color w:val="FF0000"/>
        </w:rPr>
      </w:pPr>
      <w:r w:rsidRPr="008252D8">
        <w:rPr>
          <w:color w:val="FF0000"/>
        </w:rPr>
        <w:t xml:space="preserve">        &lt;Setter Target="Metadata.(Grid.Row)" Value="1" /&gt;</w:t>
      </w:r>
    </w:p>
    <w:p w14:paraId="0B60B894" w14:textId="2876E49C" w:rsidR="008252D8" w:rsidRPr="008252D8" w:rsidRDefault="008252D8" w:rsidP="008252D8">
      <w:pPr>
        <w:pStyle w:val="ppCode"/>
        <w:rPr>
          <w:color w:val="FF0000"/>
        </w:rPr>
      </w:pPr>
      <w:r w:rsidRPr="008252D8">
        <w:rPr>
          <w:color w:val="FF0000"/>
        </w:rPr>
        <w:t xml:space="preserve">        &lt;Setter Target="Metadata.(Grid.ColumnSpan)" Value="2" /&gt;</w:t>
      </w:r>
    </w:p>
    <w:p w14:paraId="1895BEDD" w14:textId="2A071761" w:rsidR="008252D8" w:rsidRPr="008252D8" w:rsidRDefault="008252D8" w:rsidP="008252D8">
      <w:pPr>
        <w:pStyle w:val="ppCode"/>
        <w:rPr>
          <w:color w:val="FF0000"/>
        </w:rPr>
      </w:pPr>
      <w:r w:rsidRPr="008252D8">
        <w:rPr>
          <w:color w:val="FF0000"/>
        </w:rPr>
        <w:t xml:space="preserve">        &lt;Setter Target="Metadata.(Grid.RowSpan)" Value="1" /&gt;</w:t>
      </w:r>
    </w:p>
    <w:p w14:paraId="09935357" w14:textId="73F0EBDF" w:rsidR="008252D8" w:rsidRPr="008252D8" w:rsidRDefault="008252D8" w:rsidP="008252D8">
      <w:pPr>
        <w:pStyle w:val="ppCode"/>
        <w:rPr>
          <w:color w:val="FF0000"/>
        </w:rPr>
      </w:pPr>
      <w:r w:rsidRPr="008252D8">
        <w:rPr>
          <w:color w:val="FF0000"/>
        </w:rPr>
        <w:t xml:space="preserve">    &lt;/VisualState.Setters&gt;</w:t>
      </w:r>
    </w:p>
    <w:p w14:paraId="474447C3" w14:textId="79260B0C" w:rsidR="00D46EB0" w:rsidRPr="00D46EB0" w:rsidRDefault="00D46EB0" w:rsidP="00D46EB0">
      <w:pPr>
        <w:pStyle w:val="ppCode"/>
        <w:rPr>
          <w:color w:val="000000" w:themeColor="text1"/>
        </w:rPr>
      </w:pPr>
      <w:r w:rsidRPr="00D46EB0">
        <w:rPr>
          <w:color w:val="000000" w:themeColor="text1"/>
        </w:rPr>
        <w:t>&lt;/VisualState&gt;</w:t>
      </w:r>
    </w:p>
    <w:p w14:paraId="2181D30B" w14:textId="09837333" w:rsidR="00D46EB0" w:rsidRPr="00D46EB0" w:rsidRDefault="00D46EB0" w:rsidP="00D46EB0">
      <w:pPr>
        <w:pStyle w:val="ppCode"/>
        <w:rPr>
          <w:color w:val="000000" w:themeColor="text1"/>
        </w:rPr>
      </w:pPr>
      <w:r w:rsidRPr="00D46EB0">
        <w:rPr>
          <w:color w:val="000000" w:themeColor="text1"/>
        </w:rPr>
        <w:t>&lt;VisualState x:Name="VisualStateMin</w:t>
      </w:r>
      <w:r w:rsidR="00DC0DA5">
        <w:rPr>
          <w:color w:val="000000" w:themeColor="text1"/>
        </w:rPr>
        <w:t>548</w:t>
      </w:r>
      <w:r w:rsidRPr="00D46EB0">
        <w:rPr>
          <w:color w:val="000000" w:themeColor="text1"/>
        </w:rPr>
        <w:t>"&gt;</w:t>
      </w:r>
    </w:p>
    <w:p w14:paraId="0C8A0040" w14:textId="2D289557"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5385405" w14:textId="28B80B7F"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w:t>
      </w:r>
      <w:r w:rsidR="00DC0DA5">
        <w:rPr>
          <w:color w:val="000000" w:themeColor="text1"/>
        </w:rPr>
        <w:t>548</w:t>
      </w:r>
      <w:r w:rsidR="00D46EB0" w:rsidRPr="00D46EB0">
        <w:rPr>
          <w:color w:val="000000" w:themeColor="text1"/>
        </w:rPr>
        <w:t>"/&gt;</w:t>
      </w:r>
    </w:p>
    <w:p w14:paraId="7CFC0334" w14:textId="60B39F7B"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541B34A" w14:textId="52F35B06"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0488049D" w14:textId="77777777" w:rsidR="008252D8" w:rsidRPr="008252D8" w:rsidRDefault="008252D8" w:rsidP="008252D8">
      <w:pPr>
        <w:pStyle w:val="ppCode"/>
        <w:rPr>
          <w:color w:val="FF0000"/>
        </w:rPr>
      </w:pPr>
      <w:r w:rsidRPr="008252D8">
        <w:rPr>
          <w:color w:val="FF0000"/>
        </w:rPr>
        <w:t xml:space="preserve">        &lt;Setter Target="Hero.(Grid.ColumnSpan)" Value="2" /&gt;</w:t>
      </w:r>
    </w:p>
    <w:p w14:paraId="7125AFA2" w14:textId="77777777" w:rsidR="008252D8" w:rsidRPr="008252D8" w:rsidRDefault="008252D8" w:rsidP="008252D8">
      <w:pPr>
        <w:pStyle w:val="ppCode"/>
        <w:rPr>
          <w:color w:val="FF0000"/>
        </w:rPr>
      </w:pPr>
      <w:r w:rsidRPr="008252D8">
        <w:rPr>
          <w:color w:val="FF0000"/>
        </w:rPr>
        <w:t xml:space="preserve">        &lt;Setter Target="Hero.(Grid.RowSpan)" Value="1" /&gt;</w:t>
      </w:r>
    </w:p>
    <w:p w14:paraId="4DCFC752" w14:textId="77777777" w:rsidR="008252D8" w:rsidRPr="008252D8" w:rsidRDefault="008252D8" w:rsidP="008252D8">
      <w:pPr>
        <w:pStyle w:val="ppCode"/>
        <w:rPr>
          <w:color w:val="FF0000"/>
        </w:rPr>
      </w:pPr>
      <w:r w:rsidRPr="008252D8">
        <w:rPr>
          <w:color w:val="FF0000"/>
        </w:rPr>
        <w:t xml:space="preserve">        &lt;Setter Target="Metadata.(Grid.Column)" Value="0" /&gt;</w:t>
      </w:r>
    </w:p>
    <w:p w14:paraId="371E7D2A" w14:textId="77777777" w:rsidR="008252D8" w:rsidRPr="008252D8" w:rsidRDefault="008252D8" w:rsidP="008252D8">
      <w:pPr>
        <w:pStyle w:val="ppCode"/>
        <w:rPr>
          <w:color w:val="FF0000"/>
        </w:rPr>
      </w:pPr>
      <w:r w:rsidRPr="008252D8">
        <w:rPr>
          <w:color w:val="FF0000"/>
        </w:rPr>
        <w:t xml:space="preserve">        &lt;Setter Target="Metadata.(Grid.Row)" Value="1" /&gt;</w:t>
      </w:r>
    </w:p>
    <w:p w14:paraId="27B48F13" w14:textId="77777777" w:rsidR="008252D8" w:rsidRPr="008252D8" w:rsidRDefault="008252D8" w:rsidP="008252D8">
      <w:pPr>
        <w:pStyle w:val="ppCode"/>
        <w:rPr>
          <w:color w:val="FF0000"/>
        </w:rPr>
      </w:pPr>
      <w:r w:rsidRPr="008252D8">
        <w:rPr>
          <w:color w:val="FF0000"/>
        </w:rPr>
        <w:t xml:space="preserve">        &lt;Setter Target="Metadata.(Grid.ColumnSpan)" Value="2" /&gt;</w:t>
      </w:r>
    </w:p>
    <w:p w14:paraId="54E18512" w14:textId="77777777" w:rsidR="008252D8" w:rsidRPr="008252D8" w:rsidRDefault="008252D8" w:rsidP="008252D8">
      <w:pPr>
        <w:pStyle w:val="ppCode"/>
        <w:rPr>
          <w:color w:val="FF0000"/>
        </w:rPr>
      </w:pPr>
      <w:r w:rsidRPr="008252D8">
        <w:rPr>
          <w:color w:val="FF0000"/>
        </w:rPr>
        <w:t xml:space="preserve">        &lt;Setter Target="Metadata.(Grid.RowSpan)" Value="1" /&gt;</w:t>
      </w:r>
    </w:p>
    <w:p w14:paraId="02DB333A" w14:textId="54E00916" w:rsidR="008252D8" w:rsidRPr="008252D8" w:rsidRDefault="008252D8" w:rsidP="00490673">
      <w:pPr>
        <w:pStyle w:val="ppCode"/>
        <w:rPr>
          <w:color w:val="FF0000"/>
        </w:rPr>
      </w:pPr>
      <w:r w:rsidRPr="008252D8">
        <w:rPr>
          <w:color w:val="FF0000"/>
        </w:rPr>
        <w:lastRenderedPageBreak/>
        <w:t xml:space="preserve">    &lt;/VisualState.Setters&gt;</w:t>
      </w:r>
    </w:p>
    <w:p w14:paraId="6B13D55A" w14:textId="0D4673CA" w:rsidR="00D46EB0" w:rsidRPr="00D46EB0" w:rsidRDefault="00D46EB0" w:rsidP="00D46EB0">
      <w:pPr>
        <w:pStyle w:val="ppCode"/>
        <w:rPr>
          <w:color w:val="000000" w:themeColor="text1"/>
        </w:rPr>
      </w:pPr>
      <w:r w:rsidRPr="00D46EB0">
        <w:rPr>
          <w:color w:val="000000" w:themeColor="text1"/>
        </w:rPr>
        <w:t>&lt;/VisualState&gt;</w:t>
      </w:r>
    </w:p>
    <w:p w14:paraId="72ECDA73" w14:textId="62D4B465" w:rsidR="00D46EB0" w:rsidRPr="00D46EB0" w:rsidRDefault="00D46EB0" w:rsidP="00D46EB0">
      <w:pPr>
        <w:pStyle w:val="ppCode"/>
        <w:rPr>
          <w:color w:val="000000" w:themeColor="text1"/>
        </w:rPr>
      </w:pPr>
      <w:r w:rsidRPr="00D46EB0">
        <w:rPr>
          <w:color w:val="000000" w:themeColor="text1"/>
        </w:rPr>
        <w:t>&lt;VisualState x:Name="VisualStateMin1024"&gt;</w:t>
      </w:r>
    </w:p>
    <w:p w14:paraId="03855841" w14:textId="186F15A9"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D976D70" w14:textId="7BFF2C2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MinWindowWidth="1024"/&gt;</w:t>
      </w:r>
    </w:p>
    <w:p w14:paraId="254E2187" w14:textId="33BB5617"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1E53BE99" w14:textId="690A8092" w:rsidR="008252D8" w:rsidRPr="008252D8" w:rsidRDefault="008252D8" w:rsidP="00DE1A4E">
      <w:pPr>
        <w:pStyle w:val="ppCode"/>
        <w:rPr>
          <w:color w:val="FF0000"/>
        </w:rPr>
      </w:pPr>
      <w:r>
        <w:rPr>
          <w:color w:val="000000" w:themeColor="text1"/>
        </w:rPr>
        <w:t xml:space="preserve">    </w:t>
      </w:r>
      <w:r w:rsidRPr="008252D8">
        <w:rPr>
          <w:color w:val="FF0000"/>
        </w:rPr>
        <w:t xml:space="preserve">&lt;VisualState.Setters&gt; </w:t>
      </w:r>
    </w:p>
    <w:p w14:paraId="0DC3B5AC" w14:textId="765200D4" w:rsidR="008252D8" w:rsidRPr="008252D8" w:rsidRDefault="008252D8" w:rsidP="008252D8">
      <w:pPr>
        <w:pStyle w:val="ppCode"/>
        <w:rPr>
          <w:color w:val="FF0000"/>
        </w:rPr>
      </w:pPr>
      <w:r w:rsidRPr="008252D8">
        <w:rPr>
          <w:color w:val="FF0000"/>
        </w:rPr>
        <w:t xml:space="preserve">        &lt;Setter Target="</w:t>
      </w:r>
      <w:r>
        <w:rPr>
          <w:color w:val="FF0000"/>
        </w:rPr>
        <w:t>Hero.(Grid.ColumnSpan)" Value="1</w:t>
      </w:r>
      <w:r w:rsidRPr="008252D8">
        <w:rPr>
          <w:color w:val="FF0000"/>
        </w:rPr>
        <w:t>" /&gt;</w:t>
      </w:r>
    </w:p>
    <w:p w14:paraId="281D42E8" w14:textId="0DA2E1FE" w:rsidR="008252D8" w:rsidRPr="008252D8" w:rsidRDefault="008252D8" w:rsidP="008252D8">
      <w:pPr>
        <w:pStyle w:val="ppCode"/>
        <w:rPr>
          <w:color w:val="FF0000"/>
        </w:rPr>
      </w:pPr>
      <w:r w:rsidRPr="008252D8">
        <w:rPr>
          <w:color w:val="FF0000"/>
        </w:rPr>
        <w:t xml:space="preserve">        &lt;Setter Targe</w:t>
      </w:r>
      <w:r>
        <w:rPr>
          <w:color w:val="FF0000"/>
        </w:rPr>
        <w:t>t="Hero.(Grid.RowSpan)" Value="2</w:t>
      </w:r>
      <w:r w:rsidRPr="008252D8">
        <w:rPr>
          <w:color w:val="FF0000"/>
        </w:rPr>
        <w:t>" /&gt;</w:t>
      </w:r>
    </w:p>
    <w:p w14:paraId="059C7356" w14:textId="1A10CFEE" w:rsidR="008252D8" w:rsidRPr="008252D8" w:rsidRDefault="008252D8" w:rsidP="008252D8">
      <w:pPr>
        <w:pStyle w:val="ppCode"/>
        <w:rPr>
          <w:color w:val="FF0000"/>
        </w:rPr>
      </w:pPr>
      <w:r w:rsidRPr="008252D8">
        <w:rPr>
          <w:color w:val="FF0000"/>
        </w:rPr>
        <w:t xml:space="preserve">        &lt;Setter Target="</w:t>
      </w:r>
      <w:r w:rsidR="00DE1A4E">
        <w:rPr>
          <w:color w:val="FF0000"/>
        </w:rPr>
        <w:t>Metadata.(Grid.Column)" Value="1</w:t>
      </w:r>
      <w:r w:rsidRPr="008252D8">
        <w:rPr>
          <w:color w:val="FF0000"/>
        </w:rPr>
        <w:t>" /&gt;</w:t>
      </w:r>
    </w:p>
    <w:p w14:paraId="5E014E6E" w14:textId="7D679865" w:rsidR="008252D8" w:rsidRPr="008252D8" w:rsidRDefault="008252D8" w:rsidP="008252D8">
      <w:pPr>
        <w:pStyle w:val="ppCode"/>
        <w:rPr>
          <w:color w:val="FF0000"/>
        </w:rPr>
      </w:pPr>
      <w:r w:rsidRPr="008252D8">
        <w:rPr>
          <w:color w:val="FF0000"/>
        </w:rPr>
        <w:t xml:space="preserve">        &lt;Setter Targe</w:t>
      </w:r>
      <w:r w:rsidR="00DE1A4E">
        <w:rPr>
          <w:color w:val="FF0000"/>
        </w:rPr>
        <w:t>t="Metadata.(Grid.Row)" Value="0</w:t>
      </w:r>
      <w:r w:rsidRPr="008252D8">
        <w:rPr>
          <w:color w:val="FF0000"/>
        </w:rPr>
        <w:t>" /&gt;</w:t>
      </w:r>
    </w:p>
    <w:p w14:paraId="732AC7E5" w14:textId="7B27332E" w:rsidR="008252D8" w:rsidRPr="008252D8" w:rsidRDefault="008252D8" w:rsidP="008252D8">
      <w:pPr>
        <w:pStyle w:val="ppCode"/>
        <w:rPr>
          <w:color w:val="FF0000"/>
        </w:rPr>
      </w:pPr>
      <w:r w:rsidRPr="008252D8">
        <w:rPr>
          <w:color w:val="FF0000"/>
        </w:rPr>
        <w:t xml:space="preserve">        &lt;Setter Target="Meta</w:t>
      </w:r>
      <w:r w:rsidR="00DE1A4E">
        <w:rPr>
          <w:color w:val="FF0000"/>
        </w:rPr>
        <w:t>data.(Grid.ColumnSpan)" Value="1</w:t>
      </w:r>
      <w:r w:rsidRPr="008252D8">
        <w:rPr>
          <w:color w:val="FF0000"/>
        </w:rPr>
        <w:t>" /&gt;</w:t>
      </w:r>
    </w:p>
    <w:p w14:paraId="4B4398A6" w14:textId="1256FCDD" w:rsidR="008252D8" w:rsidRPr="008252D8" w:rsidRDefault="008252D8" w:rsidP="008252D8">
      <w:pPr>
        <w:pStyle w:val="ppCode"/>
        <w:rPr>
          <w:color w:val="FF0000"/>
        </w:rPr>
      </w:pPr>
      <w:r w:rsidRPr="008252D8">
        <w:rPr>
          <w:color w:val="FF0000"/>
        </w:rPr>
        <w:t xml:space="preserve">        &lt;Setter Target="Met</w:t>
      </w:r>
      <w:r w:rsidR="00DE1A4E">
        <w:rPr>
          <w:color w:val="FF0000"/>
        </w:rPr>
        <w:t>adata.(Grid.RowSpan)" Value="2</w:t>
      </w:r>
      <w:r w:rsidRPr="008252D8">
        <w:rPr>
          <w:color w:val="FF0000"/>
        </w:rPr>
        <w:t>" /&gt;</w:t>
      </w:r>
    </w:p>
    <w:p w14:paraId="34E2901D" w14:textId="73E9E2EC" w:rsidR="008252D8" w:rsidRPr="008252D8" w:rsidRDefault="008252D8" w:rsidP="00490673">
      <w:pPr>
        <w:pStyle w:val="ppCode"/>
        <w:numPr>
          <w:ilvl w:val="0"/>
          <w:numId w:val="0"/>
        </w:numPr>
        <w:ind w:left="720"/>
        <w:rPr>
          <w:color w:val="000000" w:themeColor="text1"/>
        </w:rPr>
      </w:pPr>
      <w:r w:rsidRPr="008252D8">
        <w:rPr>
          <w:color w:val="FF0000"/>
        </w:rPr>
        <w:t xml:space="preserve">    &lt;/VisualState.Setters&gt;</w:t>
      </w:r>
    </w:p>
    <w:p w14:paraId="7AED0D97" w14:textId="5C8E607E" w:rsidR="00D46EB0" w:rsidRPr="00D46EB0" w:rsidRDefault="00D46EB0" w:rsidP="008252D8">
      <w:pPr>
        <w:pStyle w:val="ppCode"/>
        <w:rPr>
          <w:color w:val="000000" w:themeColor="text1"/>
        </w:rPr>
      </w:pPr>
      <w:r w:rsidRPr="00D46EB0">
        <w:rPr>
          <w:color w:val="000000" w:themeColor="text1"/>
        </w:rPr>
        <w:t>&lt;/VisualState&gt;</w:t>
      </w:r>
    </w:p>
    <w:p w14:paraId="1CC55766" w14:textId="03B59A9F" w:rsidR="00021775" w:rsidRDefault="006F02AF" w:rsidP="00490673">
      <w:pPr>
        <w:pStyle w:val="ppNote"/>
        <w:numPr>
          <w:ilvl w:val="0"/>
          <w:numId w:val="0"/>
        </w:numPr>
        <w:ind w:left="142"/>
      </w:pPr>
      <w:r w:rsidRPr="00021775">
        <w:rPr>
          <w:b/>
        </w:rPr>
        <w:t>Note:</w:t>
      </w:r>
      <w:r>
        <w:t xml:space="preserve"> </w:t>
      </w:r>
      <w:commentRangeStart w:id="24"/>
      <w:del w:id="25" w:author="Author">
        <w:r w:rsidR="00BA641A" w:rsidDel="0014701E">
          <w:delText>Dependency properties</w:delText>
        </w:r>
        <w:r w:rsidR="004D4675" w:rsidDel="0014701E">
          <w:delText xml:space="preserve"> allow</w:delText>
        </w:r>
        <w:r w:rsidR="00BA641A" w:rsidDel="0014701E">
          <w:delText xml:space="preserve"> design time tools to set properties on objects</w:delText>
        </w:r>
        <w:r w:rsidR="004D4675" w:rsidDel="0014701E">
          <w:delText>. The value of the property can be computed based on the values of other inputs.</w:delText>
        </w:r>
        <w:commentRangeEnd w:id="24"/>
        <w:r w:rsidR="0014701E" w:rsidDel="0014701E">
          <w:rPr>
            <w:rStyle w:val="CommentReference"/>
          </w:rPr>
          <w:commentReference w:id="24"/>
        </w:r>
      </w:del>
      <w:ins w:id="26" w:author="Author">
        <w:r w:rsidR="0014701E">
          <w:t>The syntax used in the VisualState Setters to set properties such as (Grid.ColumnSpan) where the property is in brackets is required to set attached properties.</w:t>
        </w:r>
      </w:ins>
    </w:p>
    <w:p w14:paraId="25F5F3AC" w14:textId="67C4DDD8" w:rsidR="00BA641A" w:rsidRDefault="00BA641A" w:rsidP="00490673">
      <w:pPr>
        <w:pStyle w:val="ppNote"/>
        <w:numPr>
          <w:ilvl w:val="0"/>
          <w:numId w:val="0"/>
        </w:numPr>
        <w:ind w:left="142"/>
      </w:pPr>
      <w:r>
        <w:t xml:space="preserve">An attached property is a </w:t>
      </w:r>
      <w:del w:id="27" w:author="Author">
        <w:r w:rsidDel="0014701E">
          <w:delText>variation of dependency</w:delText>
        </w:r>
      </w:del>
      <w:ins w:id="28" w:author="Author">
        <w:r w:rsidR="0014701E">
          <w:t>special kind of</w:t>
        </w:r>
      </w:ins>
      <w:r>
        <w:t xml:space="preserve"> property inherited by children of certain elements</w:t>
      </w:r>
      <w:r w:rsidR="004D4675">
        <w:t>,</w:t>
      </w:r>
      <w:r>
        <w:t xml:space="preserve"> s</w:t>
      </w:r>
      <w:r w:rsidR="004D4675">
        <w:t>uch as the G</w:t>
      </w:r>
      <w:r>
        <w:t>rid</w:t>
      </w:r>
      <w:r w:rsidR="004D4675">
        <w:t xml:space="preserve"> element,</w:t>
      </w:r>
      <w:r>
        <w:t xml:space="preserve"> to enable the child</w:t>
      </w:r>
      <w:r w:rsidR="004D4675">
        <w:t xml:space="preserve"> </w:t>
      </w:r>
      <w:r>
        <w:t xml:space="preserve">to set properties </w:t>
      </w:r>
      <w:r w:rsidR="004D4675">
        <w:t>on the</w:t>
      </w:r>
      <w:r>
        <w:t xml:space="preserve"> parent. For instance, </w:t>
      </w:r>
      <w:r w:rsidR="004D4675">
        <w:t xml:space="preserve">grid children can use attached properties to </w:t>
      </w:r>
      <w:r>
        <w:t xml:space="preserve">tell the parent </w:t>
      </w:r>
      <w:del w:id="29" w:author="Author">
        <w:r w:rsidDel="0014701E">
          <w:delText xml:space="preserve">where </w:delText>
        </w:r>
      </w:del>
      <w:ins w:id="30" w:author="Author">
        <w:r w:rsidR="0014701E">
          <w:t>in which Grid.Row and Grid.Column</w:t>
        </w:r>
        <w:r w:rsidR="0014701E">
          <w:t xml:space="preserve"> </w:t>
        </w:r>
      </w:ins>
      <w:r>
        <w:t xml:space="preserve">to position </w:t>
      </w:r>
      <w:r w:rsidR="004D4675">
        <w:t xml:space="preserve">them </w:t>
      </w:r>
      <w:r>
        <w:t>within the grid structure</w:t>
      </w:r>
      <w:r w:rsidR="004D4675">
        <w:t>.</w:t>
      </w:r>
      <w:r w:rsidR="002C3461">
        <w:t xml:space="preserve"> </w:t>
      </w:r>
    </w:p>
    <w:p w14:paraId="61DB8B58" w14:textId="4F3CD8FC" w:rsidR="00761BAD" w:rsidRPr="00761BAD" w:rsidRDefault="00BD42A0" w:rsidP="00490673">
      <w:pPr>
        <w:pStyle w:val="ppNote"/>
        <w:numPr>
          <w:ilvl w:val="0"/>
          <w:numId w:val="0"/>
        </w:numPr>
        <w:ind w:left="142"/>
      </w:pPr>
      <w:r>
        <w:t>It is best practice to set essential properties in each visual state. Although some settings may carry over as a user resizes the window, a minimum of properties must be present to support app start up in every state.</w:t>
      </w:r>
    </w:p>
    <w:p w14:paraId="7DD438EA" w14:textId="4F3E7EBD" w:rsidR="00F40B23" w:rsidRDefault="00F53E67" w:rsidP="00D316E3">
      <w:pPr>
        <w:pStyle w:val="Step"/>
      </w:pPr>
      <w:r>
        <w:t>Center the hero image with vertical and horizontal alignments. As the window is resized, it will hide and show the edges of the image</w:t>
      </w:r>
      <w:r w:rsidR="00C1796D">
        <w:t xml:space="preserve"> depending on the aspect ratio</w:t>
      </w:r>
      <w:r>
        <w:t>. Centering the image makes it more likely that the subject of the image will remain in view.</w:t>
      </w:r>
    </w:p>
    <w:p w14:paraId="10B5161B" w14:textId="24F375D0" w:rsidR="00F53E67" w:rsidRDefault="00F53E67" w:rsidP="00F53E67">
      <w:pPr>
        <w:pStyle w:val="ppCodeLanguage"/>
      </w:pPr>
      <w:r>
        <w:t>XAML</w:t>
      </w:r>
    </w:p>
    <w:p w14:paraId="28B0E2A4" w14:textId="7255B8CB" w:rsidR="00F53E67" w:rsidRDefault="00F53E67" w:rsidP="003D0970">
      <w:pPr>
        <w:pStyle w:val="ppCode"/>
      </w:pPr>
      <w:r w:rsidRPr="00DE08D5">
        <w:t xml:space="preserve">&lt;Image </w:t>
      </w:r>
      <w:r w:rsidRPr="00C1796D">
        <w:rPr>
          <w:color w:val="000000" w:themeColor="text1"/>
        </w:rPr>
        <w:t xml:space="preserve">x:Name="Hero" </w:t>
      </w:r>
      <w:r w:rsidRPr="00F53E67">
        <w:rPr>
          <w:color w:val="000000" w:themeColor="text1"/>
        </w:rPr>
        <w:t xml:space="preserve">Grid.Column="0" </w:t>
      </w:r>
      <w:r w:rsidRPr="00C1796D">
        <w:rPr>
          <w:color w:val="000000" w:themeColor="text1"/>
        </w:rPr>
        <w:t xml:space="preserve">Grid.Row="0" </w:t>
      </w:r>
      <w:r w:rsidRPr="00DE08D5">
        <w:t>Source="Assets/airtime.jpg" Stretch="UniformToFill"</w:t>
      </w:r>
      <w:r>
        <w:t xml:space="preserve"> </w:t>
      </w:r>
      <w:r w:rsidRPr="00C1796D">
        <w:rPr>
          <w:color w:val="FF0000"/>
        </w:rPr>
        <w:t xml:space="preserve">VerticalAlignment="Center" HorizontalAlignment="Center" </w:t>
      </w:r>
      <w:r w:rsidRPr="00DE08D5">
        <w:t>/&gt;</w:t>
      </w:r>
    </w:p>
    <w:p w14:paraId="25F8A77F" w14:textId="744937EF" w:rsidR="00C1796D" w:rsidRDefault="00C1796D" w:rsidP="00C1796D">
      <w:pPr>
        <w:pStyle w:val="Step"/>
      </w:pPr>
      <w:r>
        <w:t>Add text wrapping to the description field.</w:t>
      </w:r>
    </w:p>
    <w:p w14:paraId="2B90FD11" w14:textId="1DFE24D8" w:rsidR="00C1796D" w:rsidRDefault="00C1796D" w:rsidP="00C1796D">
      <w:pPr>
        <w:pStyle w:val="ppCodeLanguage"/>
      </w:pPr>
      <w:r>
        <w:t>XAML</w:t>
      </w:r>
    </w:p>
    <w:p w14:paraId="37F3C5F5" w14:textId="7EA15925" w:rsidR="00C1796D" w:rsidRDefault="00C1796D" w:rsidP="003D0970">
      <w:pPr>
        <w:pStyle w:val="ppCode"/>
        <w:rPr>
          <w:color w:val="000000" w:themeColor="text1"/>
        </w:rPr>
      </w:pPr>
      <w:r w:rsidRPr="00C1796D">
        <w:rPr>
          <w:color w:val="000000" w:themeColor="text1"/>
        </w:rPr>
        <w:t xml:space="preserve">&lt;TextBlock Text="Shot </w:t>
      </w:r>
      <w:del w:id="31" w:author="Author">
        <w:r w:rsidRPr="00C1796D" w:rsidDel="0014701E">
          <w:rPr>
            <w:color w:val="000000" w:themeColor="text1"/>
          </w:rPr>
          <w:delText xml:space="preserve">with a Canon DX8 </w:delText>
        </w:r>
      </w:del>
      <w:r w:rsidRPr="00C1796D">
        <w:rPr>
          <w:color w:val="000000" w:themeColor="text1"/>
        </w:rPr>
        <w:t>at Washington Park in Los Angeles</w:t>
      </w:r>
      <w:ins w:id="32" w:author="Author">
        <w:r w:rsidR="0014701E">
          <w:rPr>
            <w:color w:val="000000" w:themeColor="text1"/>
          </w:rPr>
          <w:t>, California</w:t>
        </w:r>
      </w:ins>
      <w:r w:rsidRPr="00C1796D">
        <w:rPr>
          <w:color w:val="000000" w:themeColor="text1"/>
        </w:rPr>
        <w:t xml:space="preserve">." </w:t>
      </w:r>
      <w:r w:rsidRPr="00C1796D">
        <w:rPr>
          <w:color w:val="FF0000"/>
        </w:rPr>
        <w:t>TextWrapping="WrapWholeWords"</w:t>
      </w:r>
      <w:r w:rsidRPr="00C1796D">
        <w:rPr>
          <w:color w:val="000000" w:themeColor="text1"/>
        </w:rPr>
        <w:t xml:space="preserve"> /&gt;</w:t>
      </w:r>
    </w:p>
    <w:p w14:paraId="32ED49C0" w14:textId="46AB4213" w:rsidR="0045468C" w:rsidRDefault="0045468C" w:rsidP="00310513">
      <w:pPr>
        <w:pStyle w:val="Step"/>
      </w:pPr>
      <w:r>
        <w:t>Add padding to the Metadata panel.</w:t>
      </w:r>
    </w:p>
    <w:p w14:paraId="543314A1" w14:textId="6DB92F5C" w:rsidR="0045468C" w:rsidRDefault="0045468C" w:rsidP="0045468C">
      <w:pPr>
        <w:pStyle w:val="ppCodeLanguage"/>
      </w:pPr>
      <w:r>
        <w:lastRenderedPageBreak/>
        <w:t>XAML</w:t>
      </w:r>
    </w:p>
    <w:p w14:paraId="3312A7B9" w14:textId="022A6E8F" w:rsidR="0045468C" w:rsidRPr="0045468C" w:rsidRDefault="0045468C" w:rsidP="0045468C">
      <w:pPr>
        <w:pStyle w:val="ppCode"/>
      </w:pPr>
      <w:r w:rsidRPr="00DE08D5">
        <w:t xml:space="preserve">&lt;StackPanel </w:t>
      </w:r>
      <w:r w:rsidRPr="0045468C">
        <w:rPr>
          <w:color w:val="000000" w:themeColor="text1"/>
        </w:rPr>
        <w:t xml:space="preserve">x:Name="Metadata" </w:t>
      </w:r>
      <w:r>
        <w:t xml:space="preserve">Background="LightBlue" </w:t>
      </w:r>
      <w:r w:rsidRPr="0045468C">
        <w:rPr>
          <w:color w:val="FF0000"/>
        </w:rPr>
        <w:t>Padding="12"</w:t>
      </w:r>
      <w:r w:rsidRPr="00DE08D5">
        <w:t>&gt;</w:t>
      </w:r>
    </w:p>
    <w:p w14:paraId="584A8AFD" w14:textId="632EEABC" w:rsidR="00310513" w:rsidRDefault="0045468C" w:rsidP="00310513">
      <w:pPr>
        <w:pStyle w:val="Step"/>
      </w:pPr>
      <w:r>
        <w:t>Without a fixed width, the columns default to 50% width. Set the left column to 66.6% and the right column to 33.3% for the 1024 visual state to give more room to the image.</w:t>
      </w:r>
    </w:p>
    <w:p w14:paraId="35746FEC" w14:textId="61886E15" w:rsidR="0045468C" w:rsidRDefault="0045468C" w:rsidP="0045468C">
      <w:pPr>
        <w:pStyle w:val="ppCodeLanguage"/>
      </w:pPr>
      <w:r>
        <w:t>XAML</w:t>
      </w:r>
    </w:p>
    <w:p w14:paraId="49F4135D" w14:textId="77777777" w:rsidR="0045468C" w:rsidRPr="00D46EB0" w:rsidRDefault="0045468C" w:rsidP="0045468C">
      <w:pPr>
        <w:pStyle w:val="ppCode"/>
        <w:rPr>
          <w:color w:val="000000" w:themeColor="text1"/>
        </w:rPr>
      </w:pPr>
      <w:r w:rsidRPr="00D46EB0">
        <w:rPr>
          <w:color w:val="000000" w:themeColor="text1"/>
        </w:rPr>
        <w:t>&lt;VisualState x:Name="VisualStateMin1024"&gt;</w:t>
      </w:r>
    </w:p>
    <w:p w14:paraId="3397BAAA"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5EE0EA77"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&lt;AdaptiveTrigger MinWindowWidth="1024"/&gt;</w:t>
      </w:r>
    </w:p>
    <w:p w14:paraId="758FC7D8" w14:textId="77777777" w:rsidR="0045468C"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27F2A9E6" w14:textId="77777777" w:rsidR="0045468C" w:rsidRPr="0045468C" w:rsidRDefault="0045468C" w:rsidP="0045468C">
      <w:pPr>
        <w:pStyle w:val="ppCode"/>
        <w:rPr>
          <w:color w:val="000000" w:themeColor="text1"/>
        </w:rPr>
      </w:pPr>
      <w:r w:rsidRPr="0045468C">
        <w:rPr>
          <w:color w:val="000000" w:themeColor="text1"/>
        </w:rPr>
        <w:t xml:space="preserve">    &lt;VisualState.Setters&gt; </w:t>
      </w:r>
    </w:p>
    <w:p w14:paraId="236C9CEC" w14:textId="77777777" w:rsidR="0045468C" w:rsidRPr="0045468C" w:rsidRDefault="0045468C" w:rsidP="0045468C">
      <w:pPr>
        <w:pStyle w:val="ppCode"/>
        <w:rPr>
          <w:color w:val="000000" w:themeColor="text1"/>
        </w:rPr>
      </w:pPr>
      <w:r w:rsidRPr="0045468C">
        <w:rPr>
          <w:color w:val="000000" w:themeColor="text1"/>
        </w:rPr>
        <w:t xml:space="preserve">        &lt;Setter Target="Hero.(Grid.ColumnSpan)" Value="1" /&gt;</w:t>
      </w:r>
    </w:p>
    <w:p w14:paraId="18CCBE56" w14:textId="77777777" w:rsidR="0045468C" w:rsidRPr="0045468C" w:rsidRDefault="0045468C" w:rsidP="0045468C">
      <w:pPr>
        <w:pStyle w:val="ppCode"/>
        <w:rPr>
          <w:color w:val="000000" w:themeColor="text1"/>
        </w:rPr>
      </w:pPr>
      <w:r w:rsidRPr="0045468C">
        <w:rPr>
          <w:color w:val="000000" w:themeColor="text1"/>
        </w:rPr>
        <w:t xml:space="preserve">        &lt;Setter Target="Hero.(Grid.RowSpan)" Value="2" /&gt;</w:t>
      </w:r>
    </w:p>
    <w:p w14:paraId="01AEB05A"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 Value="1" /&gt;</w:t>
      </w:r>
    </w:p>
    <w:p w14:paraId="25B02EA2" w14:textId="77777777" w:rsidR="0045468C" w:rsidRPr="0045468C" w:rsidRDefault="0045468C" w:rsidP="0045468C">
      <w:pPr>
        <w:pStyle w:val="ppCode"/>
        <w:rPr>
          <w:color w:val="000000" w:themeColor="text1"/>
        </w:rPr>
      </w:pPr>
      <w:r w:rsidRPr="0045468C">
        <w:rPr>
          <w:color w:val="000000" w:themeColor="text1"/>
        </w:rPr>
        <w:t xml:space="preserve">        &lt;Setter Target="Metadata.(Grid.Row)" Value="0" /&gt;</w:t>
      </w:r>
    </w:p>
    <w:p w14:paraId="72F9D0B2"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Target="Metadata.(Grid.ColumnSpan)" Value="1" /&gt;</w:t>
      </w:r>
    </w:p>
    <w:p w14:paraId="74C83752" w14:textId="77777777" w:rsidR="0045468C" w:rsidRDefault="0045468C" w:rsidP="0045468C">
      <w:pPr>
        <w:pStyle w:val="ppCode"/>
        <w:rPr>
          <w:color w:val="000000" w:themeColor="text1"/>
        </w:rPr>
      </w:pPr>
      <w:r w:rsidRPr="0045468C">
        <w:rPr>
          <w:color w:val="000000" w:themeColor="text1"/>
        </w:rPr>
        <w:t xml:space="preserve">        &lt;Setter Target="Metadata.(Grid.RowSpan)" Value="2" /&gt;</w:t>
      </w:r>
    </w:p>
    <w:p w14:paraId="71794384" w14:textId="755A33A1" w:rsidR="0045468C" w:rsidRPr="0045468C" w:rsidRDefault="0045468C" w:rsidP="0045468C">
      <w:pPr>
        <w:pStyle w:val="ppCode"/>
        <w:rPr>
          <w:color w:val="FF0000"/>
        </w:rPr>
      </w:pPr>
      <w:r w:rsidRPr="0045468C">
        <w:rPr>
          <w:color w:val="000000" w:themeColor="text1"/>
        </w:rPr>
        <w:t xml:space="preserve">        </w:t>
      </w:r>
      <w:r w:rsidRPr="0045468C">
        <w:rPr>
          <w:color w:val="FF0000"/>
        </w:rPr>
        <w:t>&lt;Setter Target="LeftCol.Width" Value="2*" /&gt;</w:t>
      </w:r>
    </w:p>
    <w:p w14:paraId="54200A40" w14:textId="5D2B06CB" w:rsidR="0045468C" w:rsidRPr="0045468C" w:rsidRDefault="0045468C" w:rsidP="003D0970">
      <w:pPr>
        <w:pStyle w:val="ppCode"/>
        <w:rPr>
          <w:color w:val="000000" w:themeColor="text1"/>
        </w:rPr>
      </w:pPr>
      <w:r w:rsidRPr="0045468C">
        <w:rPr>
          <w:color w:val="FF0000"/>
        </w:rPr>
        <w:t xml:space="preserve">        &lt;Setter Target="RightCol.Width" Value="1*" /&gt;</w:t>
      </w:r>
    </w:p>
    <w:p w14:paraId="3FFF2BF7" w14:textId="3F105AD4" w:rsidR="0045468C" w:rsidRPr="0045468C" w:rsidRDefault="0045468C" w:rsidP="003D0970">
      <w:pPr>
        <w:pStyle w:val="ppCode"/>
        <w:numPr>
          <w:ilvl w:val="0"/>
          <w:numId w:val="0"/>
        </w:numPr>
        <w:ind w:left="720"/>
        <w:rPr>
          <w:color w:val="000000" w:themeColor="text1"/>
        </w:rPr>
      </w:pPr>
      <w:r w:rsidRPr="0045468C">
        <w:rPr>
          <w:color w:val="000000" w:themeColor="text1"/>
        </w:rPr>
        <w:t xml:space="preserve">    &lt;/VisualState.Setters&gt;</w:t>
      </w:r>
    </w:p>
    <w:p w14:paraId="4EF67F8F" w14:textId="11BBF3B7" w:rsidR="0045468C" w:rsidRPr="0045468C" w:rsidRDefault="0045468C" w:rsidP="003D0970">
      <w:pPr>
        <w:pStyle w:val="ppCode"/>
      </w:pPr>
      <w:r w:rsidRPr="0045468C">
        <w:rPr>
          <w:color w:val="000000" w:themeColor="text1"/>
        </w:rPr>
        <w:t>&lt;/VisualState&gt;</w:t>
      </w:r>
    </w:p>
    <w:p w14:paraId="6BB6E9A9" w14:textId="38265DE7" w:rsidR="0045468C" w:rsidRPr="0045468C" w:rsidRDefault="0045468C" w:rsidP="0045468C">
      <w:pPr>
        <w:pStyle w:val="ppNote"/>
      </w:pPr>
      <w:r w:rsidRPr="0045468C">
        <w:t>Note: The a</w:t>
      </w:r>
      <w:r>
        <w:t>sterisk in the width assignment</w:t>
      </w:r>
      <w:r w:rsidRPr="0045468C">
        <w:t xml:space="preserve"> tells the Grid that the width value is expressed as a weighted proportion of available space. </w:t>
      </w:r>
      <w:r>
        <w:t>Your</w:t>
      </w:r>
      <w:r w:rsidRPr="0045468C">
        <w:t xml:space="preserve"> content spans both columns in the smaller visual states, so it is not necessary to set width rules for the columns in those states. </w:t>
      </w:r>
    </w:p>
    <w:p w14:paraId="535DE524" w14:textId="4C575BC1" w:rsidR="00C503E4" w:rsidRDefault="00DE1A4E" w:rsidP="00D316E3">
      <w:pPr>
        <w:pStyle w:val="Step"/>
      </w:pPr>
      <w:r>
        <w:t xml:space="preserve">Build and run </w:t>
      </w:r>
      <w:r w:rsidRPr="00D316E3">
        <w:t>your</w:t>
      </w:r>
      <w:r>
        <w:t xml:space="preserve"> app. When you </w:t>
      </w:r>
      <w:r w:rsidR="009E5214">
        <w:t>shrink</w:t>
      </w:r>
      <w:r>
        <w:t xml:space="preserve"> the window, the </w:t>
      </w:r>
      <w:r w:rsidR="00730D4B">
        <w:t xml:space="preserve">metadata will move </w:t>
      </w:r>
      <w:r w:rsidR="009E5214">
        <w:t>into the first column underneath the hero image. At larger sizes, the</w:t>
      </w:r>
      <w:r w:rsidR="00BD42A0">
        <w:t xml:space="preserve"> metadata will display in the second</w:t>
      </w:r>
      <w:r w:rsidR="009E5214">
        <w:t xml:space="preserve"> column</w:t>
      </w:r>
      <w:r w:rsidR="00BD42A0">
        <w:t>.</w:t>
      </w:r>
      <w:r w:rsidR="00C503E4">
        <w:br/>
      </w:r>
      <w:r w:rsidR="00D87097">
        <w:rPr>
          <w:noProof/>
          <w:lang w:val="en-GB" w:eastAsia="en-GB"/>
        </w:rPr>
        <w:drawing>
          <wp:inline distT="0" distB="0" distL="0" distR="0" wp14:anchorId="069D25B5" wp14:editId="221FA4D4">
            <wp:extent cx="3374309" cy="2184139"/>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9">
                      <a:extLst>
                        <a:ext uri="{28A0092B-C50C-407E-A947-70E740481C1C}">
                          <a14:useLocalDpi xmlns:a14="http://schemas.microsoft.com/office/drawing/2010/main" val="0"/>
                        </a:ext>
                      </a:extLst>
                    </a:blip>
                    <a:stretch>
                      <a:fillRect/>
                    </a:stretch>
                  </pic:blipFill>
                  <pic:spPr>
                    <a:xfrm>
                      <a:off x="0" y="0"/>
                      <a:ext cx="3374309" cy="2184139"/>
                    </a:xfrm>
                    <a:prstGeom prst="rect">
                      <a:avLst/>
                    </a:prstGeom>
                  </pic:spPr>
                </pic:pic>
              </a:graphicData>
            </a:graphic>
          </wp:inline>
        </w:drawing>
      </w:r>
      <w:r w:rsidR="00D87097">
        <w:t xml:space="preserve">     </w:t>
      </w:r>
      <w:r w:rsidR="00D87097">
        <w:rPr>
          <w:noProof/>
          <w:lang w:val="en-GB" w:eastAsia="en-GB"/>
        </w:rPr>
        <w:drawing>
          <wp:inline distT="0" distB="0" distL="0" distR="0" wp14:anchorId="4A6D3ACF" wp14:editId="4343F945">
            <wp:extent cx="1396962" cy="2184139"/>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a:extLst>
                        <a:ext uri="{28A0092B-C50C-407E-A947-70E740481C1C}">
                          <a14:useLocalDpi xmlns:a14="http://schemas.microsoft.com/office/drawing/2010/main" val="0"/>
                        </a:ext>
                      </a:extLst>
                    </a:blip>
                    <a:stretch>
                      <a:fillRect/>
                    </a:stretch>
                  </pic:blipFill>
                  <pic:spPr>
                    <a:xfrm>
                      <a:off x="0" y="0"/>
                      <a:ext cx="1396962" cy="2184139"/>
                    </a:xfrm>
                    <a:prstGeom prst="rect">
                      <a:avLst/>
                    </a:prstGeom>
                  </pic:spPr>
                </pic:pic>
              </a:graphicData>
            </a:graphic>
          </wp:inline>
        </w:drawing>
      </w:r>
    </w:p>
    <w:p w14:paraId="542C8618" w14:textId="77777777" w:rsidR="00C503E4" w:rsidRDefault="00C503E4" w:rsidP="00C503E4">
      <w:pPr>
        <w:pStyle w:val="ppFigureNumberIndent3"/>
      </w:pPr>
      <w:r>
        <w:t xml:space="preserve">Figure </w:t>
      </w:r>
      <w:fldSimple w:instr=" SEQ Figure \* ARABIC ">
        <w:r w:rsidR="00451618">
          <w:rPr>
            <w:noProof/>
          </w:rPr>
          <w:t>5</w:t>
        </w:r>
      </w:fldSimple>
    </w:p>
    <w:p w14:paraId="4D12D82A" w14:textId="27AAC0A9" w:rsidR="009E5214" w:rsidRDefault="00D87097" w:rsidP="00C503E4">
      <w:pPr>
        <w:pStyle w:val="ppFigureCaptionIndent3"/>
      </w:pPr>
      <w:r>
        <w:t>The metadata content moves below the image for smaller window sizes.</w:t>
      </w:r>
    </w:p>
    <w:p w14:paraId="337CFC9B" w14:textId="54C22332" w:rsidR="00284740" w:rsidRPr="009B50BA" w:rsidRDefault="009E5214" w:rsidP="0040328D">
      <w:pPr>
        <w:pStyle w:val="Step"/>
        <w:numPr>
          <w:ilvl w:val="0"/>
          <w:numId w:val="14"/>
        </w:numPr>
      </w:pPr>
      <w:r>
        <w:lastRenderedPageBreak/>
        <w:t>Stop debugging and return to Visual Studio.</w:t>
      </w:r>
    </w:p>
    <w:p w14:paraId="1CE4CB68" w14:textId="77777777" w:rsidR="009B50BA" w:rsidRDefault="009B50BA" w:rsidP="009B50BA">
      <w:pPr>
        <w:pStyle w:val="ppListEnd"/>
      </w:pPr>
    </w:p>
    <w:p w14:paraId="061B35FC" w14:textId="77777777" w:rsidR="0055366B" w:rsidRPr="0055366B" w:rsidRDefault="0055366B" w:rsidP="00C10CB7">
      <w:pPr>
        <w:pStyle w:val="ppBodyText"/>
      </w:pPr>
    </w:p>
    <w:p w14:paraId="27FA8956" w14:textId="1BD1C818" w:rsidR="00FA656B" w:rsidRDefault="00FA656B" w:rsidP="00FA656B">
      <w:pPr>
        <w:pStyle w:val="ppTopic"/>
      </w:pPr>
      <w:bookmarkStart w:id="33" w:name="_Toc430248761"/>
      <w:r>
        <w:t xml:space="preserve">Exercise 2: </w:t>
      </w:r>
      <w:r w:rsidR="009E5214">
        <w:t>RelativePanel</w:t>
      </w:r>
      <w:r w:rsidR="0033010A">
        <w:t>s with Visual States</w:t>
      </w:r>
      <w:bookmarkEnd w:id="33"/>
    </w:p>
    <w:p w14:paraId="51736C0D" w14:textId="72FC3416" w:rsidR="00FA656B" w:rsidRDefault="00D316E3" w:rsidP="00FA656B">
      <w:pPr>
        <w:pStyle w:val="ppBodyText"/>
      </w:pPr>
      <w:r>
        <w:t>In this exercise, you will add a RelativePanel to handle semantically grouped content and further refine the responsiveness of the design.</w:t>
      </w:r>
    </w:p>
    <w:p w14:paraId="54051752" w14:textId="1EDC6081" w:rsidR="00FA656B" w:rsidRDefault="00FA656B" w:rsidP="00FA656B">
      <w:pPr>
        <w:pStyle w:val="ppProcedureStart"/>
      </w:pPr>
      <w:bookmarkStart w:id="34" w:name="_Toc430248762"/>
      <w:r w:rsidRPr="0098236E">
        <w:t xml:space="preserve">Task 1 – </w:t>
      </w:r>
      <w:r w:rsidR="00D316E3">
        <w:t>Add the RelativePanel</w:t>
      </w:r>
      <w:bookmarkEnd w:id="34"/>
    </w:p>
    <w:p w14:paraId="53F92661" w14:textId="6BA811B2" w:rsidR="0040328D" w:rsidRDefault="000C06D4" w:rsidP="0040328D">
      <w:r>
        <w:t xml:space="preserve">The metadata content </w:t>
      </w:r>
      <w:r w:rsidR="00A74911">
        <w:t xml:space="preserve">is </w:t>
      </w:r>
      <w:r>
        <w:t>grouped</w:t>
      </w:r>
      <w:r w:rsidR="00AE01B4">
        <w:t xml:space="preserve"> together</w:t>
      </w:r>
      <w:r>
        <w:t xml:space="preserve"> </w:t>
      </w:r>
      <w:r w:rsidR="00AE01B4">
        <w:t>in all states</w:t>
      </w:r>
      <w:r w:rsidR="000A11AD">
        <w:t>, which</w:t>
      </w:r>
      <w:r>
        <w:t xml:space="preserve"> makes </w:t>
      </w:r>
      <w:r w:rsidR="00E72977">
        <w:t>it</w:t>
      </w:r>
      <w:r>
        <w:t xml:space="preserve"> a good candidate for a RelativePanel. </w:t>
      </w:r>
    </w:p>
    <w:p w14:paraId="3E912CD6" w14:textId="29BBDCDD" w:rsidR="00AE01B4" w:rsidRPr="00D8270B" w:rsidRDefault="000C06D4" w:rsidP="003D0970">
      <w:pPr>
        <w:pStyle w:val="ppNote"/>
      </w:pPr>
      <w:r w:rsidRPr="00AE01B4">
        <w:rPr>
          <w:b/>
        </w:rPr>
        <w:t>Note:</w:t>
      </w:r>
      <w:r>
        <w:t xml:space="preserve"> A RelativePanel allows you define the </w:t>
      </w:r>
      <w:r w:rsidR="00E72977">
        <w:t>layout</w:t>
      </w:r>
      <w:r>
        <w:t xml:space="preserve"> of its children elements</w:t>
      </w:r>
      <w:r w:rsidR="00E72977">
        <w:t xml:space="preserve"> in relation</w:t>
      </w:r>
      <w:r>
        <w:t xml:space="preserve"> to each other. While </w:t>
      </w:r>
      <w:r w:rsidR="00E72977">
        <w:t>those</w:t>
      </w:r>
      <w:r>
        <w:t xml:space="preserve"> relationship</w:t>
      </w:r>
      <w:r w:rsidR="00E72977">
        <w:t>s may stay</w:t>
      </w:r>
      <w:r>
        <w:t xml:space="preserve"> the same</w:t>
      </w:r>
      <w:r w:rsidR="0033424C">
        <w:t xml:space="preserve"> across visual states</w:t>
      </w:r>
      <w:r>
        <w:t xml:space="preserve">, you may </w:t>
      </w:r>
      <w:r w:rsidR="0033424C">
        <w:t xml:space="preserve">also </w:t>
      </w:r>
      <w:r w:rsidR="00E72977">
        <w:t>modify them</w:t>
      </w:r>
      <w:r>
        <w:t xml:space="preserve"> </w:t>
      </w:r>
      <w:r w:rsidR="0033424C">
        <w:t>per</w:t>
      </w:r>
      <w:r>
        <w:t xml:space="preserve"> </w:t>
      </w:r>
      <w:r w:rsidR="0033424C">
        <w:t>state</w:t>
      </w:r>
      <w:r>
        <w:t>.</w:t>
      </w:r>
      <w:r w:rsidR="00AE01B4">
        <w:t xml:space="preserve"> For more on the RelativePanel, visit </w:t>
      </w:r>
      <w:hyperlink r:id="rId21" w:history="1">
        <w:r w:rsidR="00AE01B4" w:rsidRPr="00AE01B4">
          <w:rPr>
            <w:rStyle w:val="Hyperlink"/>
            <w:rFonts w:cstheme="minorBidi"/>
          </w:rPr>
          <w:t>https://msdn.microsoft.com/library/windows/apps/windows.ui.xaml.controls.relativepanel.aspx</w:t>
        </w:r>
      </w:hyperlink>
    </w:p>
    <w:p w14:paraId="7B6B0704" w14:textId="3DC2FB28" w:rsidR="0040328D" w:rsidRDefault="00C811BC" w:rsidP="0040328D">
      <w:pPr>
        <w:pStyle w:val="Step"/>
        <w:numPr>
          <w:ilvl w:val="0"/>
          <w:numId w:val="15"/>
        </w:numPr>
      </w:pPr>
      <w:r>
        <w:t>Change</w:t>
      </w:r>
      <w:r w:rsidR="00A16A6C">
        <w:t xml:space="preserve"> the M</w:t>
      </w:r>
      <w:r w:rsidR="000C06D4">
        <w:t xml:space="preserve">etadata </w:t>
      </w:r>
      <w:r w:rsidRPr="000A11AD">
        <w:rPr>
          <w:b/>
        </w:rPr>
        <w:t>StackPanel</w:t>
      </w:r>
      <w:r>
        <w:t xml:space="preserve"> to</w:t>
      </w:r>
      <w:r w:rsidR="000C06D4">
        <w:t xml:space="preserve"> a </w:t>
      </w:r>
      <w:r w:rsidR="000C06D4" w:rsidRPr="000A11AD">
        <w:rPr>
          <w:b/>
        </w:rPr>
        <w:t>RelativePanel</w:t>
      </w:r>
      <w:r w:rsidR="00490673">
        <w:t xml:space="preserve"> and </w:t>
      </w:r>
      <w:r w:rsidR="000A11AD">
        <w:t>keep its attributes the same</w:t>
      </w:r>
      <w:r w:rsidR="0033424C">
        <w:t>.</w:t>
      </w:r>
    </w:p>
    <w:p w14:paraId="28C5BE95" w14:textId="211AB0C3" w:rsidR="00C811BC" w:rsidRDefault="00C811BC" w:rsidP="00C811BC">
      <w:pPr>
        <w:pStyle w:val="ppCodeLanguage"/>
      </w:pPr>
      <w:r>
        <w:t>XAML</w:t>
      </w:r>
    </w:p>
    <w:p w14:paraId="67A63E41" w14:textId="03F745D4" w:rsidR="00C811BC" w:rsidRDefault="00C811BC" w:rsidP="00C811BC">
      <w:pPr>
        <w:pStyle w:val="ppCode"/>
      </w:pPr>
      <w:r>
        <w:t>&lt;</w:t>
      </w:r>
      <w:r w:rsidRPr="00BC79F6">
        <w:rPr>
          <w:color w:val="FF0000"/>
        </w:rPr>
        <w:t xml:space="preserve">RelativePanel </w:t>
      </w:r>
      <w:r>
        <w:t>x:Name="Metadata" Background="LightBlue"</w:t>
      </w:r>
      <w:r w:rsidR="00490673">
        <w:t xml:space="preserve"> </w:t>
      </w:r>
      <w:r w:rsidR="00490673" w:rsidRPr="000A11AD">
        <w:rPr>
          <w:color w:val="000000" w:themeColor="text1"/>
        </w:rPr>
        <w:t>Padding="12"</w:t>
      </w:r>
      <w:r w:rsidRPr="000A11AD">
        <w:rPr>
          <w:color w:val="000000" w:themeColor="text1"/>
        </w:rPr>
        <w:t>&gt;</w:t>
      </w:r>
    </w:p>
    <w:p w14:paraId="6FAF42D7" w14:textId="30D4E798" w:rsidR="00C811BC" w:rsidRDefault="00C811BC" w:rsidP="00C811BC">
      <w:pPr>
        <w:pStyle w:val="ppCode"/>
      </w:pPr>
      <w:r>
        <w:t xml:space="preserve">    &lt;Image Source="Assets/avatar.jpg" Width="100" Height="100" HorizontalAlignment="Left" /&gt;</w:t>
      </w:r>
    </w:p>
    <w:p w14:paraId="31A41C48" w14:textId="1DBDC297" w:rsidR="00C811BC" w:rsidRDefault="00C811BC" w:rsidP="00C811BC">
      <w:pPr>
        <w:pStyle w:val="ppCode"/>
      </w:pPr>
      <w:r>
        <w:t xml:space="preserve">    &lt;TextBlock Text="phutureproof" /&gt;</w:t>
      </w:r>
    </w:p>
    <w:p w14:paraId="7FDDB877" w14:textId="6A55AE3B" w:rsidR="00C811BC" w:rsidRDefault="00C811BC" w:rsidP="00C811BC">
      <w:pPr>
        <w:pStyle w:val="ppCode"/>
      </w:pPr>
      <w:r>
        <w:t xml:space="preserve">    &lt;TextBlock Foreground="White" FontSize="20" FontWeight="Light" Text="Airtime" /&gt;</w:t>
      </w:r>
    </w:p>
    <w:p w14:paraId="77FAA3EA" w14:textId="3FFC406C" w:rsidR="00C811BC" w:rsidRDefault="00C811BC" w:rsidP="00C811BC">
      <w:pPr>
        <w:pStyle w:val="ppCode"/>
      </w:pPr>
      <w:r>
        <w:t xml:space="preserve">    &lt;TextBlock Text="9/15/15" /&gt;</w:t>
      </w:r>
    </w:p>
    <w:p w14:paraId="656F3D6B" w14:textId="5190D38F" w:rsidR="00C811BC" w:rsidRDefault="00C811BC" w:rsidP="00C811BC">
      <w:pPr>
        <w:pStyle w:val="ppCode"/>
      </w:pPr>
      <w:r>
        <w:t xml:space="preserve">    &lt;TextBlock Text="Shot with a Canon DX8 at Washington Park in Los Angeles." TextWrapping="WrapWholeWords" /&gt;</w:t>
      </w:r>
    </w:p>
    <w:p w14:paraId="5E709BED" w14:textId="09356CE4" w:rsidR="00C811BC" w:rsidRPr="00C811BC" w:rsidRDefault="00C811BC" w:rsidP="00C811BC">
      <w:pPr>
        <w:pStyle w:val="ppCode"/>
      </w:pPr>
      <w:r>
        <w:t>&lt;/</w:t>
      </w:r>
      <w:r w:rsidRPr="00BC79F6">
        <w:rPr>
          <w:color w:val="FF0000"/>
        </w:rPr>
        <w:t>RelativePanel</w:t>
      </w:r>
      <w:r>
        <w:t>&gt;</w:t>
      </w:r>
    </w:p>
    <w:p w14:paraId="452D2223" w14:textId="4EE85A15" w:rsidR="00C811BC" w:rsidRDefault="0033424C" w:rsidP="0040328D">
      <w:pPr>
        <w:pStyle w:val="Step"/>
        <w:numPr>
          <w:ilvl w:val="0"/>
          <w:numId w:val="15"/>
        </w:numPr>
      </w:pPr>
      <w:r>
        <w:t>Enclose the image title, date, and description TextBlocks in a StackPanel.</w:t>
      </w:r>
      <w:r w:rsidR="0088739F">
        <w:t xml:space="preserve"> This information will remain stacked, and it will be easier to position the StackPanel than each item individually.</w:t>
      </w:r>
    </w:p>
    <w:p w14:paraId="78B28383" w14:textId="0E860DD8" w:rsidR="0033424C" w:rsidRDefault="002F6708" w:rsidP="002F6708">
      <w:pPr>
        <w:pStyle w:val="ppCodeLanguage"/>
      </w:pPr>
      <w:r>
        <w:t>XAML</w:t>
      </w:r>
    </w:p>
    <w:p w14:paraId="2EBC0A4E" w14:textId="2CDEEA7E" w:rsidR="008D5FB3" w:rsidRDefault="008D5FB3" w:rsidP="008D5FB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rsidRPr="00490673">
        <w:rPr>
          <w:color w:val="000000" w:themeColor="text1"/>
        </w:rPr>
        <w:t>&gt;</w:t>
      </w:r>
    </w:p>
    <w:p w14:paraId="7EE43191" w14:textId="77777777" w:rsidR="008D5FB3" w:rsidRDefault="008D5FB3" w:rsidP="008D5FB3">
      <w:pPr>
        <w:pStyle w:val="ppCode"/>
      </w:pPr>
      <w:r>
        <w:t xml:space="preserve">    &lt;Image Source="Assets/avatar.jpg" Width="100" Height="100" HorizontalAlignment="Left" /&gt;</w:t>
      </w:r>
    </w:p>
    <w:p w14:paraId="134E82B6" w14:textId="0C9B8038" w:rsidR="008D5FB3" w:rsidRDefault="00AD19C3" w:rsidP="008D5FB3">
      <w:pPr>
        <w:pStyle w:val="ppCode"/>
      </w:pPr>
      <w:r>
        <w:t xml:space="preserve">    </w:t>
      </w:r>
      <w:r w:rsidR="008D5FB3">
        <w:t>&lt;TextBlock Text="phutureproof" /&gt;</w:t>
      </w:r>
    </w:p>
    <w:p w14:paraId="4492A827" w14:textId="692A28B9" w:rsidR="00AD19C3" w:rsidRPr="00AD19C3" w:rsidRDefault="00AD19C3" w:rsidP="008D5FB3">
      <w:pPr>
        <w:pStyle w:val="ppCode"/>
        <w:rPr>
          <w:color w:val="FF0000"/>
        </w:rPr>
      </w:pPr>
      <w:r w:rsidRPr="00AD19C3">
        <w:rPr>
          <w:color w:val="FF0000"/>
        </w:rPr>
        <w:t xml:space="preserve">    &lt;StackPanel&gt;</w:t>
      </w:r>
    </w:p>
    <w:p w14:paraId="45F93D7C" w14:textId="56683A77" w:rsidR="008D5FB3" w:rsidRDefault="008D5FB3" w:rsidP="008D5FB3">
      <w:pPr>
        <w:pStyle w:val="ppCode"/>
      </w:pPr>
      <w:r>
        <w:lastRenderedPageBreak/>
        <w:t xml:space="preserve">        &lt;TextBlock Foreground="White" FontSize="20" FontWeight="Light" Text="Airtime" /&gt;</w:t>
      </w:r>
    </w:p>
    <w:p w14:paraId="05B88ED3" w14:textId="7797C81C" w:rsidR="008D5FB3" w:rsidRDefault="008D5FB3" w:rsidP="008D5FB3">
      <w:pPr>
        <w:pStyle w:val="ppCode"/>
      </w:pPr>
      <w:r>
        <w:t xml:space="preserve">        &lt;TextBlock Text="9/15/15" /&gt;</w:t>
      </w:r>
    </w:p>
    <w:p w14:paraId="144BE0CA" w14:textId="7F8DA55D" w:rsidR="008D5FB3" w:rsidRDefault="008D5FB3" w:rsidP="008D5FB3">
      <w:pPr>
        <w:pStyle w:val="ppCode"/>
      </w:pPr>
      <w:r>
        <w:t xml:space="preserve">        &lt;TextBlock Text="Shot </w:t>
      </w:r>
      <w:del w:id="35" w:author="Author">
        <w:r w:rsidDel="003E7D56">
          <w:delText xml:space="preserve">with a Canon DX8 </w:delText>
        </w:r>
      </w:del>
      <w:r>
        <w:t>at Washington Park in Los Angeles</w:t>
      </w:r>
      <w:ins w:id="36" w:author="Author">
        <w:r w:rsidR="003E7D56">
          <w:t>, California</w:t>
        </w:r>
      </w:ins>
      <w:r>
        <w:t>." TextWrapping="WrapWholeWords" /&gt;</w:t>
      </w:r>
    </w:p>
    <w:p w14:paraId="29CE4FBB" w14:textId="6AD58402" w:rsidR="008D5FB3" w:rsidRPr="008D5FB3" w:rsidRDefault="008D5FB3" w:rsidP="008D5FB3">
      <w:pPr>
        <w:pStyle w:val="ppCode"/>
        <w:rPr>
          <w:color w:val="FF0000"/>
        </w:rPr>
      </w:pPr>
      <w:r w:rsidRPr="008D5FB3">
        <w:rPr>
          <w:color w:val="FF0000"/>
        </w:rPr>
        <w:t xml:space="preserve">    &lt;/StackPanel&gt;</w:t>
      </w:r>
    </w:p>
    <w:p w14:paraId="6ADF2B1E" w14:textId="3DFB5856" w:rsidR="002F6708" w:rsidRPr="002F6708" w:rsidRDefault="008D5FB3" w:rsidP="008D5FB3">
      <w:pPr>
        <w:pStyle w:val="ppCode"/>
      </w:pPr>
      <w:r>
        <w:t>&lt;/</w:t>
      </w:r>
      <w:r w:rsidRPr="008D5FB3">
        <w:rPr>
          <w:color w:val="000000" w:themeColor="text1"/>
        </w:rPr>
        <w:t>RelativePanel&gt;</w:t>
      </w:r>
    </w:p>
    <w:p w14:paraId="15F481BA" w14:textId="4323FC1F" w:rsidR="0033424C" w:rsidRDefault="00B44514" w:rsidP="0040328D">
      <w:pPr>
        <w:pStyle w:val="Step"/>
        <w:numPr>
          <w:ilvl w:val="0"/>
          <w:numId w:val="15"/>
        </w:numPr>
      </w:pPr>
      <w:r>
        <w:t xml:space="preserve">Give </w:t>
      </w:r>
      <w:r w:rsidR="00AD19C3" w:rsidRPr="00815A2E">
        <w:rPr>
          <w:b/>
        </w:rPr>
        <w:t>x:Name</w:t>
      </w:r>
      <w:r w:rsidR="00AD19C3">
        <w:t xml:space="preserve"> attributes to the </w:t>
      </w:r>
      <w:r w:rsidR="000D0300">
        <w:t xml:space="preserve">immediate </w:t>
      </w:r>
      <w:r w:rsidR="00AD19C3">
        <w:t xml:space="preserve">children of the </w:t>
      </w:r>
      <w:r w:rsidR="00A16A6C" w:rsidRPr="00815A2E">
        <w:rPr>
          <w:b/>
        </w:rPr>
        <w:t>Relative</w:t>
      </w:r>
      <w:r w:rsidR="00AD19C3" w:rsidRPr="00815A2E">
        <w:rPr>
          <w:b/>
        </w:rPr>
        <w:t>Panel</w:t>
      </w:r>
      <w:r w:rsidR="00AD19C3">
        <w:t>.</w:t>
      </w:r>
      <w:r w:rsidR="000D0300">
        <w:t xml:space="preserve"> These items will be positioned relative to each other.</w:t>
      </w:r>
    </w:p>
    <w:p w14:paraId="11693067" w14:textId="43E31195" w:rsidR="00AD19C3" w:rsidRDefault="00AD19C3" w:rsidP="00AD19C3">
      <w:pPr>
        <w:pStyle w:val="ppCodeLanguage"/>
      </w:pPr>
      <w:r>
        <w:t>XAML</w:t>
      </w:r>
    </w:p>
    <w:p w14:paraId="792664C8" w14:textId="4AFFE9B1" w:rsidR="00AD19C3" w:rsidRDefault="00AD19C3" w:rsidP="00AD19C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t>&gt;</w:t>
      </w:r>
    </w:p>
    <w:p w14:paraId="50F53CD3" w14:textId="2E045889" w:rsidR="00AD19C3" w:rsidRDefault="00AD19C3" w:rsidP="00AD19C3">
      <w:pPr>
        <w:pStyle w:val="ppCode"/>
      </w:pPr>
      <w:r>
        <w:t xml:space="preserve">    &lt;Image</w:t>
      </w:r>
      <w:r w:rsidR="00B9506A" w:rsidRPr="00B9506A">
        <w:t xml:space="preserve"> </w:t>
      </w:r>
      <w:r w:rsidR="00B9506A" w:rsidRPr="00A16A6C">
        <w:rPr>
          <w:color w:val="FF0000"/>
        </w:rPr>
        <w:t>x:Name="Avatar"</w:t>
      </w:r>
      <w:r w:rsidRPr="00A16A6C">
        <w:rPr>
          <w:color w:val="FF0000"/>
        </w:rPr>
        <w:t xml:space="preserve"> </w:t>
      </w:r>
      <w:r>
        <w:t>Source="Assets/avatar.jpg" Width="100" Height="100" HorizontalAlignment="Left" /&gt;</w:t>
      </w:r>
    </w:p>
    <w:p w14:paraId="6B2B4158" w14:textId="6167EEA0" w:rsidR="00AD19C3" w:rsidRDefault="00AD19C3" w:rsidP="00AD19C3">
      <w:pPr>
        <w:pStyle w:val="ppCode"/>
      </w:pPr>
      <w:r>
        <w:t xml:space="preserve">    &lt;TextBlock</w:t>
      </w:r>
      <w:r w:rsidR="00B9506A">
        <w:t xml:space="preserve"> </w:t>
      </w:r>
      <w:r w:rsidR="00B9506A" w:rsidRPr="00A16A6C">
        <w:rPr>
          <w:color w:val="FF0000"/>
        </w:rPr>
        <w:t>x:Name="Username"</w:t>
      </w:r>
      <w:r w:rsidRPr="00A16A6C">
        <w:t xml:space="preserve"> </w:t>
      </w:r>
      <w:r>
        <w:t>Text="phutureproof" /&gt;</w:t>
      </w:r>
    </w:p>
    <w:p w14:paraId="7576ACE0" w14:textId="3B49E7D0" w:rsidR="00AD19C3" w:rsidRPr="00D079F9" w:rsidRDefault="00AD19C3" w:rsidP="00AD19C3">
      <w:pPr>
        <w:pStyle w:val="ppCode"/>
        <w:rPr>
          <w:color w:val="000000" w:themeColor="text1"/>
        </w:rPr>
      </w:pPr>
      <w:r w:rsidRPr="00D079F9">
        <w:rPr>
          <w:color w:val="000000" w:themeColor="text1"/>
        </w:rPr>
        <w:t xml:space="preserve">    &lt;StackPanel</w:t>
      </w:r>
      <w:r w:rsidR="00B9506A">
        <w:rPr>
          <w:color w:val="000000" w:themeColor="text1"/>
        </w:rPr>
        <w:t xml:space="preserve"> </w:t>
      </w:r>
      <w:r w:rsidR="00B9506A" w:rsidRPr="00A16A6C">
        <w:rPr>
          <w:color w:val="FF0000"/>
        </w:rPr>
        <w:t xml:space="preserve">x:Name="Description" </w:t>
      </w:r>
      <w:r w:rsidRPr="00D079F9">
        <w:rPr>
          <w:color w:val="000000" w:themeColor="text1"/>
        </w:rPr>
        <w:t>&gt;</w:t>
      </w:r>
    </w:p>
    <w:p w14:paraId="64D2FA65" w14:textId="77777777" w:rsidR="00AD19C3" w:rsidRDefault="00AD19C3" w:rsidP="00AD19C3">
      <w:pPr>
        <w:pStyle w:val="ppCode"/>
      </w:pPr>
      <w:r>
        <w:t xml:space="preserve">        &lt;TextBlock Foreground="White" FontSize="20" FontWeight="Light" Text="Airtime" /&gt;</w:t>
      </w:r>
    </w:p>
    <w:p w14:paraId="0CDCD9A0" w14:textId="77777777" w:rsidR="00AD19C3" w:rsidRDefault="00AD19C3" w:rsidP="00AD19C3">
      <w:pPr>
        <w:pStyle w:val="ppCode"/>
      </w:pPr>
      <w:r>
        <w:t xml:space="preserve">        &lt;TextBlock Text="9/15/15" /&gt;</w:t>
      </w:r>
    </w:p>
    <w:p w14:paraId="0F9575F1" w14:textId="4403FF37" w:rsidR="00AD19C3" w:rsidRDefault="00AD19C3" w:rsidP="00AD19C3">
      <w:pPr>
        <w:pStyle w:val="ppCode"/>
      </w:pPr>
      <w:r>
        <w:t xml:space="preserve">        &lt;TextBlock Text="Shot </w:t>
      </w:r>
      <w:del w:id="37" w:author="Author">
        <w:r w:rsidDel="003E7D56">
          <w:delText xml:space="preserve">with a Canon DX8 </w:delText>
        </w:r>
      </w:del>
      <w:r>
        <w:t>at Washington Park in Los Angeles</w:t>
      </w:r>
      <w:ins w:id="38" w:author="Author">
        <w:r w:rsidR="003E7D56">
          <w:t>, California</w:t>
        </w:r>
      </w:ins>
      <w:r>
        <w:t>." TextWrapping="WrapWholeWords" /&gt;</w:t>
      </w:r>
    </w:p>
    <w:p w14:paraId="73DA5578" w14:textId="77777777" w:rsidR="00AD19C3" w:rsidRPr="00D079F9" w:rsidRDefault="00AD19C3" w:rsidP="00AD19C3">
      <w:pPr>
        <w:pStyle w:val="ppCode"/>
        <w:rPr>
          <w:color w:val="000000" w:themeColor="text1"/>
        </w:rPr>
      </w:pPr>
      <w:r w:rsidRPr="00D079F9">
        <w:rPr>
          <w:color w:val="000000" w:themeColor="text1"/>
        </w:rPr>
        <w:t xml:space="preserve">    &lt;/StackPanel&gt;</w:t>
      </w:r>
    </w:p>
    <w:p w14:paraId="12723EE2" w14:textId="79C8EE0C" w:rsidR="00AD19C3" w:rsidRPr="00AD19C3" w:rsidRDefault="00AD19C3" w:rsidP="00490673">
      <w:pPr>
        <w:pStyle w:val="ppCode"/>
      </w:pPr>
      <w:r>
        <w:t>&lt;/</w:t>
      </w:r>
      <w:r w:rsidRPr="00A16A6C">
        <w:rPr>
          <w:color w:val="000000" w:themeColor="text1"/>
        </w:rPr>
        <w:t>RelativePanel&gt;</w:t>
      </w:r>
    </w:p>
    <w:p w14:paraId="48AA8822" w14:textId="7EB1B403" w:rsidR="00AD19C3" w:rsidRDefault="000D0300" w:rsidP="0040328D">
      <w:pPr>
        <w:pStyle w:val="Step"/>
        <w:numPr>
          <w:ilvl w:val="0"/>
          <w:numId w:val="15"/>
        </w:numPr>
      </w:pPr>
      <w:r>
        <w:t xml:space="preserve">Use </w:t>
      </w:r>
      <w:r w:rsidRPr="000A11AD">
        <w:rPr>
          <w:b/>
        </w:rPr>
        <w:t>RelativePanel.Below</w:t>
      </w:r>
      <w:r>
        <w:t xml:space="preserve"> and </w:t>
      </w:r>
      <w:r w:rsidRPr="000A11AD">
        <w:rPr>
          <w:b/>
        </w:rPr>
        <w:t>RelativePanel.AlignHorizontalCenterWith</w:t>
      </w:r>
      <w:r>
        <w:t xml:space="preserve"> to position the username relative to the avatar. This relationship will stay the same across visual states.</w:t>
      </w:r>
    </w:p>
    <w:p w14:paraId="71D7C260" w14:textId="08CA2E71" w:rsidR="008806F9" w:rsidRDefault="008806F9" w:rsidP="008806F9">
      <w:pPr>
        <w:pStyle w:val="ppCodeLanguage"/>
      </w:pPr>
      <w:r>
        <w:t>XAML</w:t>
      </w:r>
    </w:p>
    <w:p w14:paraId="288923A6" w14:textId="77777777" w:rsidR="008806F9" w:rsidRDefault="008806F9" w:rsidP="008806F9">
      <w:pPr>
        <w:pStyle w:val="ppCode"/>
      </w:pPr>
      <w:r w:rsidRPr="008D5FB3">
        <w:rPr>
          <w:color w:val="000000" w:themeColor="text1"/>
        </w:rPr>
        <w:t xml:space="preserve">&lt;RelativePanel </w:t>
      </w:r>
      <w:r>
        <w:t>x:Name="Metadata" Background="LightBlue"&gt;</w:t>
      </w:r>
    </w:p>
    <w:p w14:paraId="30296EE6" w14:textId="77777777" w:rsidR="008806F9" w:rsidRDefault="008806F9" w:rsidP="008806F9">
      <w:pPr>
        <w:pStyle w:val="ppCode"/>
      </w:pPr>
      <w:r>
        <w:t xml:space="preserve">    &lt;Image</w:t>
      </w:r>
      <w:r w:rsidRPr="00B9506A">
        <w:t xml:space="preserve"> </w:t>
      </w:r>
      <w:r w:rsidRPr="00535449">
        <w:rPr>
          <w:color w:val="000000" w:themeColor="text1"/>
        </w:rPr>
        <w:t>x:Name="Avatar"</w:t>
      </w:r>
      <w:r w:rsidRPr="00A16A6C">
        <w:rPr>
          <w:color w:val="FF0000"/>
        </w:rPr>
        <w:t xml:space="preserve"> </w:t>
      </w:r>
      <w:r>
        <w:t>Source="Assets/avatar.jpg" Width="100" Height="100" HorizontalAlignment="Left" /&gt;</w:t>
      </w:r>
    </w:p>
    <w:p w14:paraId="40902DFE" w14:textId="6E849C26" w:rsidR="008806F9" w:rsidRDefault="008806F9" w:rsidP="008806F9">
      <w:pPr>
        <w:pStyle w:val="ppCode"/>
      </w:pPr>
      <w:r>
        <w:t xml:space="preserve">    &lt;TextBlock </w:t>
      </w:r>
      <w:r w:rsidRPr="00535449">
        <w:rPr>
          <w:color w:val="000000" w:themeColor="text1"/>
        </w:rPr>
        <w:t xml:space="preserve">x:Name="Username" </w:t>
      </w:r>
      <w:r>
        <w:rPr>
          <w:color w:val="FF0000"/>
        </w:rPr>
        <w:t>RelativePanel</w:t>
      </w:r>
      <w:r w:rsidR="00535449">
        <w:rPr>
          <w:color w:val="FF0000"/>
        </w:rPr>
        <w:t>.Below</w:t>
      </w:r>
      <w:r w:rsidRPr="00A16A6C">
        <w:rPr>
          <w:color w:val="FF0000"/>
        </w:rPr>
        <w:t xml:space="preserve">="Avatar" </w:t>
      </w:r>
      <w:r>
        <w:rPr>
          <w:color w:val="FF0000"/>
        </w:rPr>
        <w:t>RelativePanel.AlignHorizontalCenterWith</w:t>
      </w:r>
      <w:r w:rsidRPr="00A16A6C">
        <w:rPr>
          <w:color w:val="FF0000"/>
        </w:rPr>
        <w:t xml:space="preserve">="Avatar" </w:t>
      </w:r>
      <w:r>
        <w:t>Text="phutureproof" /&gt;</w:t>
      </w:r>
    </w:p>
    <w:p w14:paraId="76414B34" w14:textId="77777777" w:rsidR="008806F9" w:rsidRPr="00D079F9" w:rsidRDefault="008806F9" w:rsidP="008806F9">
      <w:pPr>
        <w:pStyle w:val="ppCode"/>
        <w:rPr>
          <w:color w:val="000000" w:themeColor="text1"/>
        </w:rPr>
      </w:pPr>
      <w:r w:rsidRPr="00D079F9">
        <w:rPr>
          <w:color w:val="000000" w:themeColor="text1"/>
        </w:rPr>
        <w:t xml:space="preserve">    &lt;StackPanel</w:t>
      </w:r>
      <w:r>
        <w:rPr>
          <w:color w:val="000000" w:themeColor="text1"/>
        </w:rPr>
        <w:t xml:space="preserve"> </w:t>
      </w:r>
      <w:r w:rsidRPr="00535449">
        <w:rPr>
          <w:color w:val="000000" w:themeColor="text1"/>
        </w:rPr>
        <w:t xml:space="preserve">x:Name="Description" </w:t>
      </w:r>
      <w:r w:rsidRPr="00D079F9">
        <w:rPr>
          <w:color w:val="000000" w:themeColor="text1"/>
        </w:rPr>
        <w:t>&gt;</w:t>
      </w:r>
    </w:p>
    <w:p w14:paraId="41EEF33D" w14:textId="77777777" w:rsidR="008806F9" w:rsidRDefault="008806F9" w:rsidP="008806F9">
      <w:pPr>
        <w:pStyle w:val="ppCode"/>
      </w:pPr>
      <w:r>
        <w:t xml:space="preserve">        &lt;TextBlock Foreground="White" FontSize="20" FontWeight="Light" Text="Airtime" /&gt;</w:t>
      </w:r>
    </w:p>
    <w:p w14:paraId="06F653FD" w14:textId="77777777" w:rsidR="008806F9" w:rsidRDefault="008806F9" w:rsidP="008806F9">
      <w:pPr>
        <w:pStyle w:val="ppCode"/>
      </w:pPr>
      <w:r>
        <w:t xml:space="preserve">        &lt;TextBlock Text="9/15/15" /&gt;</w:t>
      </w:r>
    </w:p>
    <w:p w14:paraId="3300C8CF" w14:textId="4535106C" w:rsidR="008806F9" w:rsidRDefault="008806F9" w:rsidP="008806F9">
      <w:pPr>
        <w:pStyle w:val="ppCode"/>
      </w:pPr>
      <w:r>
        <w:t xml:space="preserve">        &lt;TextBlock Text="Shot </w:t>
      </w:r>
      <w:del w:id="39" w:author="Author">
        <w:r w:rsidDel="003E7D56">
          <w:delText xml:space="preserve">with a Canon DX8 </w:delText>
        </w:r>
      </w:del>
      <w:r>
        <w:t>at Washington Park in Los Angeles</w:t>
      </w:r>
      <w:ins w:id="40" w:author="Author">
        <w:r w:rsidR="003E7D56">
          <w:t>, California</w:t>
        </w:r>
      </w:ins>
      <w:r>
        <w:t>." TextWrapping="WrapWholeWords" /&gt;</w:t>
      </w:r>
    </w:p>
    <w:p w14:paraId="40247402" w14:textId="77777777" w:rsidR="008806F9" w:rsidRPr="00D079F9" w:rsidRDefault="008806F9" w:rsidP="008806F9">
      <w:pPr>
        <w:pStyle w:val="ppCode"/>
        <w:rPr>
          <w:color w:val="000000" w:themeColor="text1"/>
        </w:rPr>
      </w:pPr>
      <w:r w:rsidRPr="00D079F9">
        <w:rPr>
          <w:color w:val="000000" w:themeColor="text1"/>
        </w:rPr>
        <w:t xml:space="preserve">    &lt;/StackPanel&gt;</w:t>
      </w:r>
    </w:p>
    <w:p w14:paraId="1AB765D4" w14:textId="6AFB53CD" w:rsidR="008806F9" w:rsidRPr="008806F9" w:rsidRDefault="008806F9" w:rsidP="00490673">
      <w:pPr>
        <w:pStyle w:val="ppCode"/>
      </w:pPr>
      <w:r>
        <w:t>&lt;/</w:t>
      </w:r>
      <w:r w:rsidRPr="008806F9">
        <w:rPr>
          <w:color w:val="000000" w:themeColor="text1"/>
        </w:rPr>
        <w:t>RelativePanel&gt;</w:t>
      </w:r>
    </w:p>
    <w:p w14:paraId="6E3F54DE" w14:textId="05197ECE" w:rsidR="008806F9" w:rsidRDefault="004734A9" w:rsidP="0040328D">
      <w:pPr>
        <w:pStyle w:val="Step"/>
        <w:numPr>
          <w:ilvl w:val="0"/>
          <w:numId w:val="15"/>
        </w:numPr>
      </w:pPr>
      <w:r>
        <w:t xml:space="preserve">Add visual state setters to target the placement of the description relative to the avatar. For the </w:t>
      </w:r>
      <w:r w:rsidR="002467D2" w:rsidRPr="002467D2">
        <w:rPr>
          <w:b/>
        </w:rPr>
        <w:t>VisualStateMin</w:t>
      </w:r>
      <w:r w:rsidRPr="002467D2">
        <w:rPr>
          <w:b/>
        </w:rPr>
        <w:t>1024</w:t>
      </w:r>
      <w:r>
        <w:t xml:space="preserve"> and </w:t>
      </w:r>
      <w:r w:rsidR="002467D2" w:rsidRPr="002467D2">
        <w:rPr>
          <w:b/>
        </w:rPr>
        <w:t>VisualStateMin</w:t>
      </w:r>
      <w:r w:rsidR="002467D2">
        <w:rPr>
          <w:b/>
        </w:rPr>
        <w:t>5</w:t>
      </w:r>
      <w:r w:rsidRPr="002467D2">
        <w:rPr>
          <w:b/>
        </w:rPr>
        <w:t>48</w:t>
      </w:r>
      <w:r>
        <w:t xml:space="preserve"> s</w:t>
      </w:r>
      <w:r w:rsidR="002467D2">
        <w:t xml:space="preserve">tates, there is room to display the description to the right of the avatar. For the </w:t>
      </w:r>
      <w:r w:rsidR="002467D2" w:rsidRPr="002467D2">
        <w:rPr>
          <w:b/>
        </w:rPr>
        <w:t>VisualStateMin320</w:t>
      </w:r>
      <w:r w:rsidR="002467D2">
        <w:t xml:space="preserve"> state, position the description below the avatar. The description margin will also need to adapt to its placement.</w:t>
      </w:r>
    </w:p>
    <w:p w14:paraId="0911A5FD" w14:textId="1124C1D2" w:rsidR="002467D2" w:rsidRDefault="002467D2" w:rsidP="002467D2">
      <w:pPr>
        <w:pStyle w:val="ppCodeLanguage"/>
      </w:pPr>
      <w:r>
        <w:lastRenderedPageBreak/>
        <w:t>XAML</w:t>
      </w:r>
    </w:p>
    <w:p w14:paraId="4A2C4C10" w14:textId="77777777" w:rsidR="002467D2" w:rsidRPr="00D46EB0" w:rsidRDefault="002467D2" w:rsidP="002467D2">
      <w:pPr>
        <w:pStyle w:val="ppCode"/>
        <w:rPr>
          <w:color w:val="000000" w:themeColor="text1"/>
        </w:rPr>
      </w:pPr>
      <w:r w:rsidRPr="00D46EB0">
        <w:rPr>
          <w:color w:val="000000" w:themeColor="text1"/>
        </w:rPr>
        <w:t>&lt;VisualState x:Name="VisualStateMin320"&gt;</w:t>
      </w:r>
    </w:p>
    <w:p w14:paraId="206ED330"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56A895F4" w14:textId="77777777" w:rsidR="002467D2" w:rsidRPr="002467D2" w:rsidRDefault="002467D2" w:rsidP="002467D2">
      <w:pPr>
        <w:pStyle w:val="ppCode"/>
        <w:rPr>
          <w:color w:val="000000" w:themeColor="text1"/>
        </w:rPr>
      </w:pPr>
      <w:r w:rsidRPr="002467D2">
        <w:rPr>
          <w:color w:val="000000" w:themeColor="text1"/>
        </w:rPr>
        <w:t xml:space="preserve">        &lt;AdaptiveTrigger MinWindowWidth="320"/&gt;</w:t>
      </w:r>
    </w:p>
    <w:p w14:paraId="1C8D905A" w14:textId="77777777" w:rsidR="002467D2" w:rsidRPr="002467D2" w:rsidRDefault="002467D2" w:rsidP="002467D2">
      <w:pPr>
        <w:pStyle w:val="ppCode"/>
        <w:numPr>
          <w:ilvl w:val="0"/>
          <w:numId w:val="0"/>
        </w:numPr>
        <w:ind w:left="720"/>
        <w:rPr>
          <w:color w:val="000000" w:themeColor="text1"/>
        </w:rPr>
      </w:pPr>
      <w:r w:rsidRPr="002467D2">
        <w:rPr>
          <w:color w:val="000000" w:themeColor="text1"/>
        </w:rPr>
        <w:t xml:space="preserve">    &lt;/VisualState.StateTriggers&gt;</w:t>
      </w:r>
    </w:p>
    <w:p w14:paraId="7DE796F2"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96C258"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0AAA6A56"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6BE19D7"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5F23A94"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38BE01B4"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6C542A3C"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75EF8E32" w14:textId="0C3CE1C5"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 /&gt;</w:t>
      </w:r>
    </w:p>
    <w:p w14:paraId="665AC7EA" w14:textId="3A45D028" w:rsidR="002467D2" w:rsidRPr="002467D2" w:rsidRDefault="002467D2" w:rsidP="002467D2">
      <w:pPr>
        <w:pStyle w:val="ppCode"/>
        <w:rPr>
          <w:color w:val="FF0000"/>
        </w:rPr>
      </w:pPr>
      <w:r w:rsidRPr="002467D2">
        <w:rPr>
          <w:color w:val="FF0000"/>
        </w:rPr>
        <w:t xml:space="preserve">        &lt;Setter Target="Description.(RelativePanel.Below)" Value="Username" /&gt;</w:t>
      </w:r>
    </w:p>
    <w:p w14:paraId="09D35A53" w14:textId="3EB3727F" w:rsidR="002467D2" w:rsidRPr="002467D2" w:rsidRDefault="002467D2" w:rsidP="002467D2">
      <w:pPr>
        <w:pStyle w:val="ppCode"/>
        <w:rPr>
          <w:color w:val="FF0000"/>
        </w:rPr>
      </w:pPr>
      <w:r w:rsidRPr="002467D2">
        <w:rPr>
          <w:color w:val="FF0000"/>
        </w:rPr>
        <w:t xml:space="preserve">        &lt;Setter Target="Description.Margin " Value="0,12,0,0" /&gt;</w:t>
      </w:r>
    </w:p>
    <w:p w14:paraId="73E52373"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8DE318" w14:textId="77777777" w:rsidR="002467D2" w:rsidRPr="002467D2" w:rsidRDefault="002467D2" w:rsidP="002467D2">
      <w:pPr>
        <w:pStyle w:val="ppCode"/>
        <w:rPr>
          <w:color w:val="000000" w:themeColor="text1"/>
        </w:rPr>
      </w:pPr>
      <w:r w:rsidRPr="002467D2">
        <w:rPr>
          <w:color w:val="000000" w:themeColor="text1"/>
        </w:rPr>
        <w:t>&lt;/VisualState&gt;</w:t>
      </w:r>
    </w:p>
    <w:p w14:paraId="364DF459" w14:textId="77777777" w:rsidR="002467D2" w:rsidRPr="002467D2" w:rsidRDefault="002467D2" w:rsidP="002467D2">
      <w:pPr>
        <w:pStyle w:val="ppCode"/>
        <w:rPr>
          <w:color w:val="000000" w:themeColor="text1"/>
        </w:rPr>
      </w:pPr>
      <w:r w:rsidRPr="002467D2">
        <w:rPr>
          <w:color w:val="000000" w:themeColor="text1"/>
        </w:rPr>
        <w:t>&lt;VisualState x:Name="VisualStateMin548"&gt;</w:t>
      </w:r>
    </w:p>
    <w:p w14:paraId="67A3D1FF"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12BC1169" w14:textId="77777777" w:rsidR="002467D2" w:rsidRPr="002467D2" w:rsidRDefault="002467D2" w:rsidP="002467D2">
      <w:pPr>
        <w:pStyle w:val="ppCode"/>
        <w:rPr>
          <w:color w:val="000000" w:themeColor="text1"/>
        </w:rPr>
      </w:pPr>
      <w:r w:rsidRPr="002467D2">
        <w:rPr>
          <w:color w:val="000000" w:themeColor="text1"/>
        </w:rPr>
        <w:t xml:space="preserve">        &lt;AdaptiveTrigger MinWindowWidth="548"/&gt;</w:t>
      </w:r>
    </w:p>
    <w:p w14:paraId="53F4A097"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6AC1AA9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22B9D4EC"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4E2A1D74"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0B8BC10"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A139240"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2BDE4BF6"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0A14E460"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162B9399" w14:textId="0A42851E"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20CA0776" w14:textId="609D2A79" w:rsidR="002467D2" w:rsidRPr="002467D2" w:rsidRDefault="002467D2" w:rsidP="002467D2">
      <w:pPr>
        <w:pStyle w:val="ppCode"/>
        <w:rPr>
          <w:color w:val="FF0000"/>
        </w:rPr>
      </w:pPr>
      <w:r w:rsidRPr="002467D2">
        <w:rPr>
          <w:color w:val="FF0000"/>
        </w:rPr>
        <w:t xml:space="preserve">        &lt;Setter Target="Description.(RelativePanel.Below)" Value="" /&gt;</w:t>
      </w:r>
    </w:p>
    <w:p w14:paraId="5B2E07DC" w14:textId="2D3579F8" w:rsidR="002467D2" w:rsidRPr="002467D2" w:rsidRDefault="002467D2" w:rsidP="003D0970">
      <w:pPr>
        <w:pStyle w:val="ppCode"/>
        <w:rPr>
          <w:color w:val="000000" w:themeColor="text1"/>
        </w:rPr>
      </w:pPr>
      <w:r w:rsidRPr="002467D2">
        <w:rPr>
          <w:color w:val="FF0000"/>
        </w:rPr>
        <w:t xml:space="preserve">        &lt;Setter Target="Description.Margin " Value="</w:t>
      </w:r>
      <w:r>
        <w:rPr>
          <w:color w:val="FF0000"/>
        </w:rPr>
        <w:t>12,0</w:t>
      </w:r>
      <w:r w:rsidRPr="002467D2">
        <w:rPr>
          <w:color w:val="FF0000"/>
        </w:rPr>
        <w:t>,0,0" /&gt;</w:t>
      </w:r>
    </w:p>
    <w:p w14:paraId="5E89FFB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6F238B82" w14:textId="77777777" w:rsidR="002467D2" w:rsidRPr="002467D2" w:rsidRDefault="002467D2" w:rsidP="002467D2">
      <w:pPr>
        <w:pStyle w:val="ppCode"/>
        <w:rPr>
          <w:color w:val="000000" w:themeColor="text1"/>
        </w:rPr>
      </w:pPr>
      <w:r w:rsidRPr="002467D2">
        <w:rPr>
          <w:color w:val="000000" w:themeColor="text1"/>
        </w:rPr>
        <w:t>&lt;/VisualState&gt;</w:t>
      </w:r>
    </w:p>
    <w:p w14:paraId="455FD8EB" w14:textId="77777777" w:rsidR="002467D2" w:rsidRPr="00D46EB0" w:rsidRDefault="002467D2" w:rsidP="002467D2">
      <w:pPr>
        <w:pStyle w:val="ppCode"/>
        <w:rPr>
          <w:color w:val="000000" w:themeColor="text1"/>
        </w:rPr>
      </w:pPr>
      <w:r w:rsidRPr="00D46EB0">
        <w:rPr>
          <w:color w:val="000000" w:themeColor="text1"/>
        </w:rPr>
        <w:t>&lt;VisualState x:Name="VisualStateMin1024"&gt;</w:t>
      </w:r>
    </w:p>
    <w:p w14:paraId="091188EA"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00BE2ECF"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&lt;AdaptiveTrigger MinWindowWidth="1024"/&gt;</w:t>
      </w:r>
    </w:p>
    <w:p w14:paraId="1B167EB6" w14:textId="77777777" w:rsidR="002467D2"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4907D8D8" w14:textId="77777777" w:rsidR="002467D2" w:rsidRPr="0045468C" w:rsidRDefault="002467D2" w:rsidP="002467D2">
      <w:pPr>
        <w:pStyle w:val="ppCode"/>
        <w:rPr>
          <w:color w:val="000000" w:themeColor="text1"/>
        </w:rPr>
      </w:pPr>
      <w:r w:rsidRPr="0045468C">
        <w:rPr>
          <w:color w:val="000000" w:themeColor="text1"/>
        </w:rPr>
        <w:t xml:space="preserve">    &lt;VisualState.Setters&gt; </w:t>
      </w:r>
    </w:p>
    <w:p w14:paraId="4D16BBCF" w14:textId="77777777" w:rsidR="002467D2" w:rsidRPr="0045468C" w:rsidRDefault="002467D2" w:rsidP="002467D2">
      <w:pPr>
        <w:pStyle w:val="ppCode"/>
        <w:rPr>
          <w:color w:val="000000" w:themeColor="text1"/>
        </w:rPr>
      </w:pPr>
      <w:r w:rsidRPr="0045468C">
        <w:rPr>
          <w:color w:val="000000" w:themeColor="text1"/>
        </w:rPr>
        <w:t xml:space="preserve">        &lt;Setter Target="Hero.(Grid.ColumnSpan)" Value="1" /&gt;</w:t>
      </w:r>
    </w:p>
    <w:p w14:paraId="7C2FD48E" w14:textId="77777777" w:rsidR="002467D2" w:rsidRPr="0045468C" w:rsidRDefault="002467D2" w:rsidP="002467D2">
      <w:pPr>
        <w:pStyle w:val="ppCode"/>
        <w:rPr>
          <w:color w:val="000000" w:themeColor="text1"/>
        </w:rPr>
      </w:pPr>
      <w:r w:rsidRPr="0045468C">
        <w:rPr>
          <w:color w:val="000000" w:themeColor="text1"/>
        </w:rPr>
        <w:t xml:space="preserve">        &lt;Setter Target="Hero.(Grid.RowSpan)" Value="2" /&gt;</w:t>
      </w:r>
    </w:p>
    <w:p w14:paraId="51FA3C0D"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 Value="1" /&gt;</w:t>
      </w:r>
    </w:p>
    <w:p w14:paraId="07DEB14B" w14:textId="77777777" w:rsidR="002467D2" w:rsidRPr="0045468C" w:rsidRDefault="002467D2" w:rsidP="002467D2">
      <w:pPr>
        <w:pStyle w:val="ppCode"/>
        <w:rPr>
          <w:color w:val="000000" w:themeColor="text1"/>
        </w:rPr>
      </w:pPr>
      <w:r w:rsidRPr="0045468C">
        <w:rPr>
          <w:color w:val="000000" w:themeColor="text1"/>
        </w:rPr>
        <w:t xml:space="preserve">        &lt;Setter Target="Metadata.(Grid.Row)" Value="0" /&gt;</w:t>
      </w:r>
    </w:p>
    <w:p w14:paraId="05443350"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Target="Metadata.(Grid.ColumnSpan)" Value="1" /&gt;</w:t>
      </w:r>
    </w:p>
    <w:p w14:paraId="247125DB" w14:textId="77777777" w:rsidR="002467D2" w:rsidRDefault="002467D2" w:rsidP="002467D2">
      <w:pPr>
        <w:pStyle w:val="ppCode"/>
        <w:rPr>
          <w:color w:val="000000" w:themeColor="text1"/>
        </w:rPr>
      </w:pPr>
      <w:r w:rsidRPr="0045468C">
        <w:rPr>
          <w:color w:val="000000" w:themeColor="text1"/>
        </w:rPr>
        <w:t xml:space="preserve">        &lt;Setter Target="Metadata.(Grid.RowSpan)" Value="2" /&gt;</w:t>
      </w:r>
    </w:p>
    <w:p w14:paraId="23C61954" w14:textId="77777777" w:rsidR="002467D2" w:rsidRPr="002467D2" w:rsidRDefault="002467D2" w:rsidP="002467D2">
      <w:pPr>
        <w:pStyle w:val="ppCode"/>
        <w:rPr>
          <w:color w:val="000000" w:themeColor="text1"/>
        </w:rPr>
      </w:pPr>
      <w:r w:rsidRPr="0045468C">
        <w:rPr>
          <w:color w:val="000000" w:themeColor="text1"/>
        </w:rPr>
        <w:t xml:space="preserve">        </w:t>
      </w:r>
      <w:r w:rsidRPr="002467D2">
        <w:rPr>
          <w:color w:val="000000" w:themeColor="text1"/>
        </w:rPr>
        <w:t>&lt;Setter Target="LeftCol.Width" Value="2*" /&gt;</w:t>
      </w:r>
    </w:p>
    <w:p w14:paraId="01C66C08" w14:textId="77777777" w:rsidR="002467D2" w:rsidRDefault="002467D2" w:rsidP="002467D2">
      <w:pPr>
        <w:pStyle w:val="ppCode"/>
        <w:rPr>
          <w:color w:val="000000" w:themeColor="text1"/>
        </w:rPr>
      </w:pPr>
      <w:r w:rsidRPr="002467D2">
        <w:rPr>
          <w:color w:val="000000" w:themeColor="text1"/>
        </w:rPr>
        <w:t xml:space="preserve">        &lt;Setter Target="RightCol.Width" Value="1*" /&gt;</w:t>
      </w:r>
    </w:p>
    <w:p w14:paraId="4F1FFC07" w14:textId="77777777"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1914839E" w14:textId="77777777" w:rsidR="002467D2" w:rsidRPr="002467D2" w:rsidRDefault="002467D2" w:rsidP="002467D2">
      <w:pPr>
        <w:pStyle w:val="ppCode"/>
        <w:rPr>
          <w:color w:val="FF0000"/>
        </w:rPr>
      </w:pPr>
      <w:r w:rsidRPr="002467D2">
        <w:rPr>
          <w:color w:val="FF0000"/>
        </w:rPr>
        <w:t xml:space="preserve">        &lt;Setter Target="Description.(RelativePanel.Below)" Value="" /&gt;</w:t>
      </w:r>
    </w:p>
    <w:p w14:paraId="27CD3C40" w14:textId="430A0D87" w:rsidR="002467D2" w:rsidRPr="002467D2" w:rsidRDefault="002467D2" w:rsidP="002467D2">
      <w:pPr>
        <w:pStyle w:val="ppCode"/>
        <w:rPr>
          <w:color w:val="000000" w:themeColor="text1"/>
        </w:rPr>
      </w:pPr>
      <w:r w:rsidRPr="002467D2">
        <w:rPr>
          <w:color w:val="FF0000"/>
        </w:rPr>
        <w:lastRenderedPageBreak/>
        <w:t xml:space="preserve">        &lt;Setter Target="Description.Margin " Value="</w:t>
      </w:r>
      <w:r>
        <w:rPr>
          <w:color w:val="FF0000"/>
        </w:rPr>
        <w:t>12,0</w:t>
      </w:r>
      <w:r w:rsidRPr="002467D2">
        <w:rPr>
          <w:color w:val="FF0000"/>
        </w:rPr>
        <w:t>,0,0" /&gt;</w:t>
      </w:r>
    </w:p>
    <w:p w14:paraId="342B3172" w14:textId="77777777" w:rsidR="002467D2" w:rsidRPr="0045468C" w:rsidRDefault="002467D2" w:rsidP="002467D2">
      <w:pPr>
        <w:pStyle w:val="ppCode"/>
        <w:numPr>
          <w:ilvl w:val="0"/>
          <w:numId w:val="0"/>
        </w:numPr>
        <w:ind w:left="720"/>
        <w:rPr>
          <w:color w:val="000000" w:themeColor="text1"/>
        </w:rPr>
      </w:pPr>
      <w:r w:rsidRPr="0045468C">
        <w:rPr>
          <w:color w:val="000000" w:themeColor="text1"/>
        </w:rPr>
        <w:t xml:space="preserve">    &lt;/VisualState.Setters&gt;</w:t>
      </w:r>
    </w:p>
    <w:p w14:paraId="79C4E226" w14:textId="7FC2F9A1" w:rsidR="002467D2" w:rsidRPr="002467D2" w:rsidRDefault="002467D2" w:rsidP="003D0970">
      <w:pPr>
        <w:pStyle w:val="ppCode"/>
      </w:pPr>
      <w:r w:rsidRPr="002467D2">
        <w:rPr>
          <w:color w:val="000000" w:themeColor="text1"/>
        </w:rPr>
        <w:t>&lt;/VisualState&gt;</w:t>
      </w:r>
    </w:p>
    <w:p w14:paraId="3E225889" w14:textId="2803113A" w:rsidR="002467D2" w:rsidRDefault="002467D2" w:rsidP="002467D2">
      <w:pPr>
        <w:pStyle w:val="ppNote"/>
      </w:pPr>
      <w:r>
        <w:rPr>
          <w:b/>
        </w:rPr>
        <w:t xml:space="preserve">Note: </w:t>
      </w:r>
      <w:r>
        <w:t xml:space="preserve">In some visual states, the attached RelativePanel properties are set to empty string values. The empty string effectively erases the settings from the other visual states. Without these setters, </w:t>
      </w:r>
      <w:r w:rsidR="00815A2E">
        <w:t>some</w:t>
      </w:r>
      <w:r>
        <w:t xml:space="preserve"> unwanted relative positions may persist</w:t>
      </w:r>
      <w:r w:rsidR="00815A2E">
        <w:t xml:space="preserve"> across states</w:t>
      </w:r>
      <w:r>
        <w:t>.</w:t>
      </w:r>
    </w:p>
    <w:p w14:paraId="74384621" w14:textId="77777777" w:rsidR="00064B58" w:rsidRDefault="00064B58" w:rsidP="0040328D">
      <w:pPr>
        <w:pStyle w:val="Step"/>
        <w:numPr>
          <w:ilvl w:val="0"/>
          <w:numId w:val="15"/>
        </w:numPr>
      </w:pPr>
      <w:r>
        <w:t xml:space="preserve">In addition to making layout changes, visual state setters can redefine styles like font size and margin for better display on different devices. Remove the font attribute from the TextBlock representing the image name and add an </w:t>
      </w:r>
      <w:r w:rsidRPr="00064B58">
        <w:rPr>
          <w:b/>
        </w:rPr>
        <w:t>x:Name</w:t>
      </w:r>
      <w:r>
        <w:t xml:space="preserve"> directive to allow you to target that element.</w:t>
      </w:r>
    </w:p>
    <w:p w14:paraId="28D1F8DC" w14:textId="5F2DA201" w:rsidR="00064B58" w:rsidRDefault="00064B58" w:rsidP="00064B58">
      <w:pPr>
        <w:pStyle w:val="ppCodeLanguage"/>
      </w:pPr>
      <w:r>
        <w:t>XAML</w:t>
      </w:r>
    </w:p>
    <w:p w14:paraId="1A44DF0C" w14:textId="63CC2A36" w:rsidR="00064B58" w:rsidRPr="00064B58" w:rsidRDefault="00064B58" w:rsidP="003D0970">
      <w:pPr>
        <w:pStyle w:val="ppCode"/>
      </w:pPr>
      <w:r>
        <w:t xml:space="preserve">&lt;TextBlock </w:t>
      </w:r>
      <w:r w:rsidRPr="00355603">
        <w:rPr>
          <w:color w:val="FF0000"/>
          <w:rPrChange w:id="41" w:author="Author">
            <w:rPr/>
          </w:rPrChange>
        </w:rPr>
        <w:t xml:space="preserve">x:Name="ImageName" </w:t>
      </w:r>
      <w:r>
        <w:t>Foreground="White" FontWeight="Light" Text="Airtime" /&gt;</w:t>
      </w:r>
    </w:p>
    <w:p w14:paraId="288F5C02" w14:textId="5774D082" w:rsidR="00284F5B" w:rsidRDefault="00064B58" w:rsidP="0040328D">
      <w:pPr>
        <w:pStyle w:val="Step"/>
        <w:numPr>
          <w:ilvl w:val="0"/>
          <w:numId w:val="15"/>
        </w:numPr>
      </w:pPr>
      <w:r>
        <w:t>Create setters to customize the font size based on the visual state.</w:t>
      </w:r>
    </w:p>
    <w:p w14:paraId="376FDDA6" w14:textId="1041010D" w:rsidR="00064B58" w:rsidRPr="00064B58" w:rsidRDefault="00064B58" w:rsidP="00064B58">
      <w:pPr>
        <w:pStyle w:val="ppCodeLanguage"/>
        <w:rPr>
          <w:color w:val="000000" w:themeColor="text1"/>
        </w:rPr>
      </w:pPr>
      <w:r w:rsidRPr="00064B58">
        <w:rPr>
          <w:color w:val="000000" w:themeColor="text1"/>
        </w:rPr>
        <w:t>XAML</w:t>
      </w:r>
    </w:p>
    <w:p w14:paraId="349EE29B" w14:textId="77777777" w:rsidR="00064B58" w:rsidRPr="00064B58" w:rsidRDefault="00064B58" w:rsidP="00064B58">
      <w:pPr>
        <w:pStyle w:val="ppCode"/>
        <w:rPr>
          <w:color w:val="000000" w:themeColor="text1"/>
        </w:rPr>
      </w:pPr>
      <w:r w:rsidRPr="00064B58">
        <w:rPr>
          <w:color w:val="000000" w:themeColor="text1"/>
        </w:rPr>
        <w:t>&lt;VisualState x:Name="VisualStateMin320"&gt;</w:t>
      </w:r>
    </w:p>
    <w:p w14:paraId="4E68280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CD391E9" w14:textId="77777777" w:rsidR="00064B58" w:rsidRPr="00064B58" w:rsidRDefault="00064B58" w:rsidP="00064B58">
      <w:pPr>
        <w:pStyle w:val="ppCode"/>
        <w:rPr>
          <w:color w:val="000000" w:themeColor="text1"/>
        </w:rPr>
      </w:pPr>
      <w:r w:rsidRPr="00064B58">
        <w:rPr>
          <w:color w:val="000000" w:themeColor="text1"/>
        </w:rPr>
        <w:t xml:space="preserve">        &lt;AdaptiveTrigger MinWindowWidth="320"/&gt;</w:t>
      </w:r>
    </w:p>
    <w:p w14:paraId="2B9143DB"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&lt;/VisualState.StateTriggers&gt;</w:t>
      </w:r>
    </w:p>
    <w:p w14:paraId="7EE4E27A"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DD14BD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1568789"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7F9A8136"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655BEAC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124ABF5E"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589C4247"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7DA7826B"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 /&gt;</w:t>
      </w:r>
    </w:p>
    <w:p w14:paraId="1E4340E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Value="Username" /&gt;</w:t>
      </w:r>
    </w:p>
    <w:p w14:paraId="151DA57A" w14:textId="77777777" w:rsidR="00064B58" w:rsidRDefault="00064B58" w:rsidP="00064B58">
      <w:pPr>
        <w:pStyle w:val="ppCode"/>
        <w:rPr>
          <w:color w:val="000000" w:themeColor="text1"/>
        </w:rPr>
      </w:pPr>
      <w:r w:rsidRPr="00064B58">
        <w:rPr>
          <w:color w:val="000000" w:themeColor="text1"/>
        </w:rPr>
        <w:t xml:space="preserve">        &lt;Setter Target="Description.Margin " Value="0,12,0,0" /&gt;</w:t>
      </w:r>
    </w:p>
    <w:p w14:paraId="479AD74F" w14:textId="357FE33D" w:rsidR="00064B58" w:rsidRPr="00064B58" w:rsidRDefault="00064B58" w:rsidP="00064B58">
      <w:pPr>
        <w:pStyle w:val="ppCode"/>
        <w:rPr>
          <w:color w:val="000000" w:themeColor="text1"/>
        </w:rPr>
      </w:pPr>
      <w:r>
        <w:rPr>
          <w:color w:val="000000" w:themeColor="text1"/>
        </w:rPr>
        <w:t xml:space="preserve">        </w:t>
      </w:r>
      <w:r w:rsidR="00C80369" w:rsidRPr="00C80369">
        <w:rPr>
          <w:color w:val="FF0000"/>
        </w:rPr>
        <w:t>&lt;Setter Target="ImageName.FontSize" Value="20" /&gt;</w:t>
      </w:r>
    </w:p>
    <w:p w14:paraId="2D61FEB5"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37520E0" w14:textId="77777777" w:rsidR="00064B58" w:rsidRPr="00064B58" w:rsidRDefault="00064B58" w:rsidP="00064B58">
      <w:pPr>
        <w:pStyle w:val="ppCode"/>
        <w:rPr>
          <w:color w:val="000000" w:themeColor="text1"/>
        </w:rPr>
      </w:pPr>
      <w:r w:rsidRPr="00064B58">
        <w:rPr>
          <w:color w:val="000000" w:themeColor="text1"/>
        </w:rPr>
        <w:t>&lt;/VisualState&gt;</w:t>
      </w:r>
    </w:p>
    <w:p w14:paraId="5F7AF0EA" w14:textId="77777777" w:rsidR="00064B58" w:rsidRPr="00064B58" w:rsidRDefault="00064B58" w:rsidP="00064B58">
      <w:pPr>
        <w:pStyle w:val="ppCode"/>
        <w:rPr>
          <w:color w:val="000000" w:themeColor="text1"/>
        </w:rPr>
      </w:pPr>
      <w:r w:rsidRPr="00064B58">
        <w:rPr>
          <w:color w:val="000000" w:themeColor="text1"/>
        </w:rPr>
        <w:t>&lt;VisualState x:Name="VisualStateMin548"&gt;</w:t>
      </w:r>
    </w:p>
    <w:p w14:paraId="0A791C0D"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6335C66F" w14:textId="77777777" w:rsidR="00064B58" w:rsidRPr="00064B58" w:rsidRDefault="00064B58" w:rsidP="00064B58">
      <w:pPr>
        <w:pStyle w:val="ppCode"/>
        <w:rPr>
          <w:color w:val="000000" w:themeColor="text1"/>
        </w:rPr>
      </w:pPr>
      <w:r w:rsidRPr="00064B58">
        <w:rPr>
          <w:color w:val="000000" w:themeColor="text1"/>
        </w:rPr>
        <w:t xml:space="preserve">        &lt;AdaptiveTrigger MinWindowWidth="548"/&gt;</w:t>
      </w:r>
    </w:p>
    <w:p w14:paraId="210A748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29244D16"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70ADFEC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E135A67"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277FFA0F"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73A8E6B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31A7EF7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1299B0B9"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2D1D678D" w14:textId="77777777" w:rsidR="00064B58" w:rsidRPr="00064B58" w:rsidRDefault="00064B58" w:rsidP="00064B58">
      <w:pPr>
        <w:pStyle w:val="ppCode"/>
        <w:rPr>
          <w:color w:val="000000" w:themeColor="text1"/>
        </w:rPr>
      </w:pPr>
      <w:r w:rsidRPr="00064B58">
        <w:rPr>
          <w:color w:val="000000" w:themeColor="text1"/>
        </w:rPr>
        <w:lastRenderedPageBreak/>
        <w:t xml:space="preserve">        &lt;Setter Target="Description.(RelativePanel.RightOf)" Value="Avatar" /&gt;</w:t>
      </w:r>
    </w:p>
    <w:p w14:paraId="5C1A447E"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 /&gt;</w:t>
      </w:r>
    </w:p>
    <w:p w14:paraId="76C27F6B" w14:textId="77777777" w:rsidR="00064B58" w:rsidRDefault="00064B58" w:rsidP="00064B58">
      <w:pPr>
        <w:pStyle w:val="ppCode"/>
        <w:rPr>
          <w:color w:val="000000" w:themeColor="text1"/>
        </w:rPr>
      </w:pPr>
      <w:r w:rsidRPr="00064B58">
        <w:rPr>
          <w:color w:val="000000" w:themeColor="text1"/>
        </w:rPr>
        <w:t xml:space="preserve">        &lt;Setter Target="Description.Margin " Value="12,0,0,0" /&gt;</w:t>
      </w:r>
    </w:p>
    <w:p w14:paraId="4B97B6C4" w14:textId="639C0F90"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Value="20" /&gt;</w:t>
      </w:r>
    </w:p>
    <w:p w14:paraId="1E9F306C"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5C115F26" w14:textId="77777777" w:rsidR="00064B58" w:rsidRPr="00064B58" w:rsidRDefault="00064B58" w:rsidP="00064B58">
      <w:pPr>
        <w:pStyle w:val="ppCode"/>
        <w:rPr>
          <w:color w:val="000000" w:themeColor="text1"/>
        </w:rPr>
      </w:pPr>
      <w:r w:rsidRPr="00064B58">
        <w:rPr>
          <w:color w:val="000000" w:themeColor="text1"/>
        </w:rPr>
        <w:t>&lt;/VisualState&gt;</w:t>
      </w:r>
    </w:p>
    <w:p w14:paraId="217C0C53" w14:textId="77777777" w:rsidR="00064B58" w:rsidRPr="00064B58" w:rsidRDefault="00064B58" w:rsidP="00064B58">
      <w:pPr>
        <w:pStyle w:val="ppCode"/>
        <w:rPr>
          <w:color w:val="000000" w:themeColor="text1"/>
        </w:rPr>
      </w:pPr>
      <w:r w:rsidRPr="00064B58">
        <w:rPr>
          <w:color w:val="000000" w:themeColor="text1"/>
        </w:rPr>
        <w:t>&lt;VisualState x:Name="VisualStateMin1024"&gt;</w:t>
      </w:r>
    </w:p>
    <w:p w14:paraId="2EF185A0"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2A00AD1" w14:textId="77777777" w:rsidR="00064B58" w:rsidRPr="00064B58" w:rsidRDefault="00064B58" w:rsidP="00064B58">
      <w:pPr>
        <w:pStyle w:val="ppCode"/>
        <w:rPr>
          <w:color w:val="000000" w:themeColor="text1"/>
        </w:rPr>
      </w:pPr>
      <w:r w:rsidRPr="00064B58">
        <w:rPr>
          <w:color w:val="000000" w:themeColor="text1"/>
        </w:rPr>
        <w:t xml:space="preserve">        &lt;AdaptiveTrigger MinWindowWidth="1024"/&gt;</w:t>
      </w:r>
    </w:p>
    <w:p w14:paraId="50CBB689"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322691F8" w14:textId="77777777" w:rsidR="00064B58" w:rsidRPr="00064B58" w:rsidRDefault="00064B58" w:rsidP="00064B58">
      <w:pPr>
        <w:pStyle w:val="ppCode"/>
        <w:rPr>
          <w:color w:val="000000" w:themeColor="text1"/>
        </w:rPr>
      </w:pPr>
      <w:r w:rsidRPr="00064B58">
        <w:rPr>
          <w:color w:val="000000" w:themeColor="text1"/>
        </w:rPr>
        <w:t xml:space="preserve">    &lt;VisualState.Setters&gt; </w:t>
      </w:r>
    </w:p>
    <w:p w14:paraId="0CBAACAA"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Value="1" /&gt;</w:t>
      </w:r>
    </w:p>
    <w:p w14:paraId="707EB9DD"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Value="2" /&gt;</w:t>
      </w:r>
    </w:p>
    <w:p w14:paraId="48AD57C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Value="1" /&gt;</w:t>
      </w:r>
    </w:p>
    <w:p w14:paraId="3D0C8CB6"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Value="0" /&gt;</w:t>
      </w:r>
    </w:p>
    <w:p w14:paraId="257EF6CA"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Value="1" /&gt;</w:t>
      </w:r>
    </w:p>
    <w:p w14:paraId="12CE609A"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Value="2" /&gt;</w:t>
      </w:r>
    </w:p>
    <w:p w14:paraId="125CB6C9" w14:textId="77777777" w:rsidR="00064B58" w:rsidRPr="00064B58" w:rsidRDefault="00064B58" w:rsidP="00064B58">
      <w:pPr>
        <w:pStyle w:val="ppCode"/>
        <w:rPr>
          <w:color w:val="000000" w:themeColor="text1"/>
        </w:rPr>
      </w:pPr>
      <w:r w:rsidRPr="00064B58">
        <w:rPr>
          <w:color w:val="000000" w:themeColor="text1"/>
        </w:rPr>
        <w:t xml:space="preserve">        &lt;Setter Target="LeftCol.Width" Value="2*" /&gt;</w:t>
      </w:r>
    </w:p>
    <w:p w14:paraId="09DCF166" w14:textId="77777777" w:rsidR="00064B58" w:rsidRPr="00064B58" w:rsidRDefault="00064B58" w:rsidP="00064B58">
      <w:pPr>
        <w:pStyle w:val="ppCode"/>
        <w:rPr>
          <w:color w:val="000000" w:themeColor="text1"/>
        </w:rPr>
      </w:pPr>
      <w:r w:rsidRPr="00064B58">
        <w:rPr>
          <w:color w:val="000000" w:themeColor="text1"/>
        </w:rPr>
        <w:t xml:space="preserve">        &lt;Setter Target="RightCol.Width" Value="1*" /&gt;</w:t>
      </w:r>
    </w:p>
    <w:p w14:paraId="7C258841"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Value="Avatar" /&gt;</w:t>
      </w:r>
    </w:p>
    <w:p w14:paraId="46E91A4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 /&gt;</w:t>
      </w:r>
    </w:p>
    <w:p w14:paraId="77A1E896" w14:textId="77777777" w:rsidR="00064B58" w:rsidRDefault="00064B58" w:rsidP="00064B58">
      <w:pPr>
        <w:pStyle w:val="ppCode"/>
        <w:rPr>
          <w:color w:val="000000" w:themeColor="text1"/>
        </w:rPr>
      </w:pPr>
      <w:r w:rsidRPr="00064B58">
        <w:rPr>
          <w:color w:val="000000" w:themeColor="text1"/>
        </w:rPr>
        <w:t xml:space="preserve">        &lt;Setter Target="Description.Margin " Value="12,0,0,0" /&gt;</w:t>
      </w:r>
    </w:p>
    <w:p w14:paraId="750DF0E2" w14:textId="16907C08"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Value="24" /&gt;</w:t>
      </w:r>
    </w:p>
    <w:p w14:paraId="1964B7AF"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&lt;/VisualState.Setters&gt;</w:t>
      </w:r>
    </w:p>
    <w:p w14:paraId="5996FBA6" w14:textId="5926FBE8" w:rsidR="00064B58" w:rsidRPr="00064B58" w:rsidRDefault="00064B58" w:rsidP="003D0970">
      <w:pPr>
        <w:pStyle w:val="ppCode"/>
        <w:rPr>
          <w:color w:val="000000" w:themeColor="text1"/>
        </w:rPr>
      </w:pPr>
      <w:r w:rsidRPr="00064B58">
        <w:rPr>
          <w:color w:val="000000" w:themeColor="text1"/>
        </w:rPr>
        <w:t>&lt;/VisualState&gt;</w:t>
      </w:r>
    </w:p>
    <w:p w14:paraId="4B4B1D80" w14:textId="0B2906E5" w:rsidR="002467D2" w:rsidRDefault="002467D2" w:rsidP="0040328D">
      <w:pPr>
        <w:pStyle w:val="Step"/>
        <w:numPr>
          <w:ilvl w:val="0"/>
          <w:numId w:val="15"/>
        </w:numPr>
      </w:pPr>
      <w:r>
        <w:t>Build and run your app.</w:t>
      </w:r>
      <w:r w:rsidR="002F57A4">
        <w:t xml:space="preserve"> Resize through the snap points to observe </w:t>
      </w:r>
      <w:r w:rsidR="00BF0C38">
        <w:t xml:space="preserve">how </w:t>
      </w:r>
      <w:r w:rsidR="002F57A4">
        <w:t>the layout of the RelativePanel</w:t>
      </w:r>
      <w:r w:rsidR="00BF0C38">
        <w:t xml:space="preserve"> changes</w:t>
      </w:r>
      <w:r w:rsidR="002F57A4">
        <w:t>.</w:t>
      </w:r>
    </w:p>
    <w:p w14:paraId="3F0FDFE7" w14:textId="14689EF2" w:rsidR="009160E7" w:rsidRDefault="009160E7" w:rsidP="009160E7">
      <w:pPr>
        <w:pStyle w:val="Step"/>
        <w:numPr>
          <w:ilvl w:val="0"/>
          <w:numId w:val="0"/>
        </w:numPr>
        <w:ind w:left="720"/>
      </w:pPr>
      <w:r>
        <w:rPr>
          <w:noProof/>
          <w:lang w:val="en-GB" w:eastAsia="en-GB"/>
        </w:rPr>
        <w:drawing>
          <wp:inline distT="0" distB="0" distL="0" distR="0" wp14:anchorId="57519EAF" wp14:editId="71F218F5">
            <wp:extent cx="5012055" cy="31595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a:extLst>
                        <a:ext uri="{28A0092B-C50C-407E-A947-70E740481C1C}">
                          <a14:useLocalDpi xmlns:a14="http://schemas.microsoft.com/office/drawing/2010/main" val="0"/>
                        </a:ext>
                      </a:extLst>
                    </a:blip>
                    <a:stretch>
                      <a:fillRect/>
                    </a:stretch>
                  </pic:blipFill>
                  <pic:spPr>
                    <a:xfrm>
                      <a:off x="0" y="0"/>
                      <a:ext cx="5023998" cy="3167128"/>
                    </a:xfrm>
                    <a:prstGeom prst="rect">
                      <a:avLst/>
                    </a:prstGeom>
                  </pic:spPr>
                </pic:pic>
              </a:graphicData>
            </a:graphic>
          </wp:inline>
        </w:drawing>
      </w:r>
      <w:r>
        <w:t xml:space="preserve">     </w:t>
      </w:r>
    </w:p>
    <w:p w14:paraId="7C9DF4F3" w14:textId="49B8680C" w:rsidR="004C3FBE" w:rsidRDefault="004C3FBE" w:rsidP="009160E7">
      <w:pPr>
        <w:pStyle w:val="Step"/>
        <w:numPr>
          <w:ilvl w:val="0"/>
          <w:numId w:val="0"/>
        </w:numPr>
        <w:ind w:left="720"/>
      </w:pPr>
      <w:r>
        <w:rPr>
          <w:noProof/>
          <w:lang w:val="en-GB" w:eastAsia="en-GB"/>
        </w:rPr>
        <w:lastRenderedPageBreak/>
        <w:drawing>
          <wp:inline distT="0" distB="0" distL="0" distR="0" wp14:anchorId="42789BED" wp14:editId="27C9257B">
            <wp:extent cx="2383155" cy="2436878"/>
            <wp:effectExtent l="0" t="0" r="444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3">
                      <a:extLst>
                        <a:ext uri="{28A0092B-C50C-407E-A947-70E740481C1C}">
                          <a14:useLocalDpi xmlns:a14="http://schemas.microsoft.com/office/drawing/2010/main" val="0"/>
                        </a:ext>
                      </a:extLst>
                    </a:blip>
                    <a:stretch>
                      <a:fillRect/>
                    </a:stretch>
                  </pic:blipFill>
                  <pic:spPr>
                    <a:xfrm>
                      <a:off x="0" y="0"/>
                      <a:ext cx="2390378" cy="2444264"/>
                    </a:xfrm>
                    <a:prstGeom prst="rect">
                      <a:avLst/>
                    </a:prstGeom>
                  </pic:spPr>
                </pic:pic>
              </a:graphicData>
            </a:graphic>
          </wp:inline>
        </w:drawing>
      </w:r>
      <w:r>
        <w:t xml:space="preserve">     </w:t>
      </w:r>
      <w:r>
        <w:rPr>
          <w:noProof/>
          <w:lang w:val="en-GB" w:eastAsia="en-GB"/>
        </w:rPr>
        <w:drawing>
          <wp:inline distT="0" distB="0" distL="0" distR="0" wp14:anchorId="641A855A" wp14:editId="44FE4A5F">
            <wp:extent cx="1547495" cy="242065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a:extLst>
                        <a:ext uri="{28A0092B-C50C-407E-A947-70E740481C1C}">
                          <a14:useLocalDpi xmlns:a14="http://schemas.microsoft.com/office/drawing/2010/main" val="0"/>
                        </a:ext>
                      </a:extLst>
                    </a:blip>
                    <a:stretch>
                      <a:fillRect/>
                    </a:stretch>
                  </pic:blipFill>
                  <pic:spPr>
                    <a:xfrm>
                      <a:off x="0" y="0"/>
                      <a:ext cx="1551622" cy="2427108"/>
                    </a:xfrm>
                    <a:prstGeom prst="rect">
                      <a:avLst/>
                    </a:prstGeom>
                  </pic:spPr>
                </pic:pic>
              </a:graphicData>
            </a:graphic>
          </wp:inline>
        </w:drawing>
      </w:r>
    </w:p>
    <w:p w14:paraId="5F0D8612" w14:textId="77777777" w:rsidR="009160E7" w:rsidRDefault="009160E7" w:rsidP="009160E7">
      <w:pPr>
        <w:pStyle w:val="ppFigureNumberIndent3"/>
      </w:pPr>
      <w:r>
        <w:t xml:space="preserve">Figure </w:t>
      </w:r>
      <w:fldSimple w:instr=" SEQ Figure \* ARABIC ">
        <w:r w:rsidR="00451618">
          <w:rPr>
            <w:noProof/>
          </w:rPr>
          <w:t>6</w:t>
        </w:r>
      </w:fldSimple>
    </w:p>
    <w:p w14:paraId="4DC95006" w14:textId="03D14085" w:rsidR="009160E7" w:rsidRDefault="009160E7" w:rsidP="009160E7">
      <w:pPr>
        <w:pStyle w:val="ppFigureCaptionIndent3"/>
      </w:pPr>
      <w:r>
        <w:t>The</w:t>
      </w:r>
      <w:r w:rsidR="00BF0C38">
        <w:t xml:space="preserve"> RelativePanel</w:t>
      </w:r>
      <w:r>
        <w:t xml:space="preserve"> content </w:t>
      </w:r>
      <w:r w:rsidR="00BF0C38">
        <w:t>is repositioned for the different visual states</w:t>
      </w:r>
      <w:r>
        <w:t>.</w:t>
      </w:r>
    </w:p>
    <w:p w14:paraId="16974E8E" w14:textId="45AD6884" w:rsidR="00284F5B" w:rsidRPr="0040328D" w:rsidRDefault="00284F5B" w:rsidP="0040328D">
      <w:pPr>
        <w:pStyle w:val="Step"/>
        <w:numPr>
          <w:ilvl w:val="0"/>
          <w:numId w:val="15"/>
        </w:numPr>
      </w:pPr>
      <w:r>
        <w:t>Stop debugging and return to Visual Studio.</w:t>
      </w:r>
    </w:p>
    <w:p w14:paraId="35114DDF" w14:textId="77777777" w:rsidR="0040328D" w:rsidRPr="0040328D" w:rsidRDefault="0040328D" w:rsidP="0040328D">
      <w:pPr>
        <w:pStyle w:val="ppListEnd"/>
      </w:pPr>
    </w:p>
    <w:p w14:paraId="28890EAC" w14:textId="77777777" w:rsidR="009E5214" w:rsidRDefault="009E5214" w:rsidP="009E5214">
      <w:pPr>
        <w:pStyle w:val="ppBodyText"/>
        <w:numPr>
          <w:ilvl w:val="0"/>
          <w:numId w:val="0"/>
        </w:numPr>
      </w:pPr>
    </w:p>
    <w:p w14:paraId="76D369EF" w14:textId="6FDA48A9" w:rsidR="009E5214" w:rsidRDefault="009E5214" w:rsidP="009E5214">
      <w:pPr>
        <w:pStyle w:val="ppTopic"/>
      </w:pPr>
      <w:bookmarkStart w:id="42" w:name="_Toc430248763"/>
      <w:r>
        <w:t xml:space="preserve">Exercise 3: Adaptive UI with XAML </w:t>
      </w:r>
      <w:r w:rsidR="00EB2FC7">
        <w:t>Views</w:t>
      </w:r>
      <w:bookmarkEnd w:id="42"/>
    </w:p>
    <w:p w14:paraId="2793E312" w14:textId="4AB5F56A" w:rsidR="009E5214" w:rsidRDefault="00D22FE9" w:rsidP="009E5214">
      <w:pPr>
        <w:pStyle w:val="ppBodyText"/>
      </w:pPr>
      <w:r>
        <w:t xml:space="preserve">In some cases, it’s not practical to adapt a UI </w:t>
      </w:r>
      <w:r w:rsidR="00E46D1B">
        <w:t xml:space="preserve">responsively </w:t>
      </w:r>
      <w:r>
        <w:t>to different screen sizes, and it may be easier to start fr</w:t>
      </w:r>
      <w:r w:rsidR="00EB2FC7">
        <w:t>esh with a separate view. XAML V</w:t>
      </w:r>
      <w:r>
        <w:t xml:space="preserve">iews allow you to target specific device families with a unique view that uses the same code-behind as the original page. In this exercise, we will </w:t>
      </w:r>
      <w:r w:rsidR="00E46D1B">
        <w:t xml:space="preserve">add scrolling behavior to the app and </w:t>
      </w:r>
      <w:r>
        <w:t>c</w:t>
      </w:r>
      <w:r w:rsidR="00EB2FC7">
        <w:t>reate a separate MainPage XAML V</w:t>
      </w:r>
      <w:r>
        <w:t>iew for Mobile</w:t>
      </w:r>
      <w:r w:rsidR="00E46D1B">
        <w:t xml:space="preserve"> to customize the experience.</w:t>
      </w:r>
    </w:p>
    <w:p w14:paraId="6F7AFD15" w14:textId="672E8F83" w:rsidR="009E5214" w:rsidRDefault="009E5214" w:rsidP="009E5214">
      <w:pPr>
        <w:pStyle w:val="ppProcedureStart"/>
      </w:pPr>
      <w:bookmarkStart w:id="43" w:name="_Toc430248764"/>
      <w:r w:rsidRPr="0098236E">
        <w:t xml:space="preserve">Task 1 – </w:t>
      </w:r>
      <w:r w:rsidR="0033010A">
        <w:t xml:space="preserve">Add a ScrollViewer to the </w:t>
      </w:r>
      <w:r w:rsidR="00D22FE9">
        <w:t>Metadata panel</w:t>
      </w:r>
      <w:bookmarkEnd w:id="43"/>
    </w:p>
    <w:p w14:paraId="19D45E6C" w14:textId="082C6D2D" w:rsidR="00D22FE9" w:rsidRPr="00D8270B" w:rsidRDefault="00D22FE9" w:rsidP="00D22FE9">
      <w:r>
        <w:t>Before creating the new XAML view, let’s observe how a ScrollViewer will behave in the current MainPage.</w:t>
      </w:r>
    </w:p>
    <w:p w14:paraId="03371FA4" w14:textId="13921822" w:rsidR="00D22FE9" w:rsidRDefault="00D22FE9" w:rsidP="00E84E03">
      <w:pPr>
        <w:pStyle w:val="Step"/>
        <w:numPr>
          <w:ilvl w:val="0"/>
          <w:numId w:val="17"/>
        </w:numPr>
      </w:pPr>
      <w:r>
        <w:t xml:space="preserve">Wrap the </w:t>
      </w:r>
      <w:r w:rsidRPr="00E84E03">
        <w:rPr>
          <w:b/>
        </w:rPr>
        <w:t xml:space="preserve">Metadata </w:t>
      </w:r>
      <w:r w:rsidRPr="00E46D1B">
        <w:t>RelativePanel</w:t>
      </w:r>
      <w:r>
        <w:t xml:space="preserve"> with a </w:t>
      </w:r>
      <w:r w:rsidRPr="00E84E03">
        <w:rPr>
          <w:b/>
        </w:rPr>
        <w:t>ScrollViewer</w:t>
      </w:r>
      <w:r>
        <w:t xml:space="preserve"> and transfer the </w:t>
      </w:r>
      <w:r w:rsidRPr="00E84E03">
        <w:rPr>
          <w:b/>
        </w:rPr>
        <w:t>Metadata</w:t>
      </w:r>
      <w:r>
        <w:t xml:space="preserve"> x:Name directive to the ScrollViewer.</w:t>
      </w:r>
    </w:p>
    <w:p w14:paraId="61624F89" w14:textId="380F5838" w:rsidR="00D22FE9" w:rsidRDefault="00D22FE9" w:rsidP="00D22FE9">
      <w:pPr>
        <w:pStyle w:val="ppCodeLanguage"/>
      </w:pPr>
      <w:r>
        <w:t>XAML</w:t>
      </w:r>
    </w:p>
    <w:p w14:paraId="6C7FE748" w14:textId="77777777" w:rsidR="003C690D" w:rsidRPr="003C690D" w:rsidRDefault="003C690D" w:rsidP="003C690D">
      <w:pPr>
        <w:pStyle w:val="ppCode"/>
        <w:pBdr>
          <w:bottom w:val="single" w:sz="2" w:space="0" w:color="D5D5D3"/>
        </w:pBdr>
        <w:rPr>
          <w:color w:val="FF0000"/>
        </w:rPr>
      </w:pPr>
      <w:r w:rsidRPr="003C690D">
        <w:rPr>
          <w:color w:val="FF0000"/>
        </w:rPr>
        <w:t>&lt;ScrollViewer x:Name="Metadata" VerticalScrollBarVisibility="Auto"&gt;</w:t>
      </w:r>
    </w:p>
    <w:p w14:paraId="01D8A853" w14:textId="0F231C74" w:rsidR="003C690D" w:rsidRDefault="003C690D" w:rsidP="003C690D">
      <w:pPr>
        <w:pStyle w:val="ppCode"/>
        <w:pBdr>
          <w:bottom w:val="single" w:sz="2" w:space="0" w:color="D5D5D3"/>
        </w:pBdr>
      </w:pPr>
      <w:r>
        <w:t xml:space="preserve">    &lt;RelativePanel Background="LightBlue" Padding="12"&gt;</w:t>
      </w:r>
    </w:p>
    <w:p w14:paraId="6FBE32AB" w14:textId="5270BBBA" w:rsidR="003C690D" w:rsidRDefault="003C690D" w:rsidP="003C690D">
      <w:pPr>
        <w:pStyle w:val="ppCode"/>
        <w:pBdr>
          <w:bottom w:val="single" w:sz="2" w:space="0" w:color="D5D5D3"/>
        </w:pBdr>
      </w:pPr>
      <w:r>
        <w:t xml:space="preserve">        &lt;Image x:Name="Avatar" Source="Assets/avatar.jpg" Width="100" Height="100" HorizontalAlignment="Left" /&gt;</w:t>
      </w:r>
    </w:p>
    <w:p w14:paraId="6EAAC501" w14:textId="631A1C53" w:rsidR="003C690D" w:rsidRDefault="003C690D" w:rsidP="003C690D">
      <w:pPr>
        <w:pStyle w:val="ppCode"/>
        <w:pBdr>
          <w:bottom w:val="single" w:sz="2" w:space="0" w:color="D5D5D3"/>
        </w:pBdr>
      </w:pPr>
      <w:r>
        <w:lastRenderedPageBreak/>
        <w:t xml:space="preserve">        &lt;TextBlock x:Name="Username" Text="phutureproof" RelativePanel.Below="Avatar" RelativePanel.AlignHorizontalCenterWith="Avatar" /&gt;</w:t>
      </w:r>
    </w:p>
    <w:p w14:paraId="2854A416" w14:textId="055C8FB8" w:rsidR="003C690D" w:rsidRDefault="003C690D" w:rsidP="003C690D">
      <w:pPr>
        <w:pStyle w:val="ppCode"/>
        <w:pBdr>
          <w:bottom w:val="single" w:sz="2" w:space="0" w:color="D5D5D3"/>
        </w:pBdr>
      </w:pPr>
      <w:r>
        <w:t xml:space="preserve">        &lt;StackPanel x:Name="Description"&gt;</w:t>
      </w:r>
    </w:p>
    <w:p w14:paraId="5227A90C" w14:textId="276709BF" w:rsidR="003C690D" w:rsidRDefault="003C690D" w:rsidP="003C690D">
      <w:pPr>
        <w:pStyle w:val="ppCode"/>
        <w:pBdr>
          <w:bottom w:val="single" w:sz="2" w:space="0" w:color="D5D5D3"/>
        </w:pBdr>
      </w:pPr>
      <w:r>
        <w:t xml:space="preserve">            &lt;TextBlock x:Name="ImageName" Foreground="White" FontWeight="Light" Text="Airtime" /&gt;</w:t>
      </w:r>
    </w:p>
    <w:p w14:paraId="568D0F05" w14:textId="04B513BF" w:rsidR="003C690D" w:rsidRDefault="003C690D" w:rsidP="003C690D">
      <w:pPr>
        <w:pStyle w:val="ppCode"/>
        <w:pBdr>
          <w:bottom w:val="single" w:sz="2" w:space="0" w:color="D5D5D3"/>
        </w:pBdr>
      </w:pPr>
      <w:r>
        <w:t xml:space="preserve">            &lt;TextBlock Text="9/15/15" /&gt;</w:t>
      </w:r>
    </w:p>
    <w:p w14:paraId="7C860E9A" w14:textId="4C9906B1" w:rsidR="003C690D" w:rsidRDefault="003C690D" w:rsidP="003C690D">
      <w:pPr>
        <w:pStyle w:val="ppCode"/>
        <w:pBdr>
          <w:bottom w:val="single" w:sz="2" w:space="0" w:color="D5D5D3"/>
        </w:pBdr>
      </w:pPr>
      <w:r>
        <w:t xml:space="preserve">            &lt;TextBlock Text="Shot with a Canon DX8 at Washington Park in Los Angeles." TextWrapping="WrapWholeWords" /&gt;</w:t>
      </w:r>
    </w:p>
    <w:p w14:paraId="3DEB1757" w14:textId="39646D3D" w:rsidR="003C690D" w:rsidRDefault="003C690D" w:rsidP="003C690D">
      <w:pPr>
        <w:pStyle w:val="ppCode"/>
        <w:pBdr>
          <w:bottom w:val="single" w:sz="2" w:space="0" w:color="D5D5D3"/>
        </w:pBdr>
      </w:pPr>
      <w:r>
        <w:t xml:space="preserve">        &lt;/StackPanel&gt;</w:t>
      </w:r>
    </w:p>
    <w:p w14:paraId="7EEB45EF" w14:textId="3961D717" w:rsidR="003C690D" w:rsidRDefault="003C690D" w:rsidP="003C690D">
      <w:pPr>
        <w:pStyle w:val="ppCode"/>
        <w:pBdr>
          <w:bottom w:val="single" w:sz="2" w:space="0" w:color="D5D5D3"/>
        </w:pBdr>
      </w:pPr>
      <w:r>
        <w:t xml:space="preserve">    &lt;/RelativePanel&gt;</w:t>
      </w:r>
    </w:p>
    <w:p w14:paraId="66B49043" w14:textId="0E321B9A" w:rsidR="00D22FE9" w:rsidRPr="003C690D" w:rsidRDefault="003C690D" w:rsidP="003C690D">
      <w:pPr>
        <w:pStyle w:val="ppCode"/>
        <w:pBdr>
          <w:bottom w:val="single" w:sz="2" w:space="0" w:color="D5D5D3"/>
        </w:pBdr>
        <w:rPr>
          <w:color w:val="FF0000"/>
        </w:rPr>
      </w:pPr>
      <w:r w:rsidRPr="003C690D">
        <w:rPr>
          <w:color w:val="FF0000"/>
        </w:rPr>
        <w:t>&lt;/ScrollViewer&gt;</w:t>
      </w:r>
    </w:p>
    <w:p w14:paraId="1577390D" w14:textId="2A67B118" w:rsidR="00D22FE9" w:rsidRDefault="00D22FE9" w:rsidP="00E84E03">
      <w:pPr>
        <w:pStyle w:val="Step"/>
      </w:pPr>
      <w:r>
        <w:t xml:space="preserve">Copy a longer string </w:t>
      </w:r>
      <w:r w:rsidR="00637DE8">
        <w:t>into</w:t>
      </w:r>
      <w:r>
        <w:t xml:space="preserve"> the image caption.</w:t>
      </w:r>
    </w:p>
    <w:p w14:paraId="21BD8F32" w14:textId="7E04DCA8" w:rsidR="00D22FE9" w:rsidRDefault="00D22FE9" w:rsidP="00D22FE9">
      <w:pPr>
        <w:pStyle w:val="ppCodeLanguage"/>
      </w:pPr>
      <w:r>
        <w:t>XAML</w:t>
      </w:r>
    </w:p>
    <w:p w14:paraId="5F5FEC9B" w14:textId="39FF70D1" w:rsidR="00D22FE9" w:rsidRPr="00D22FE9" w:rsidRDefault="003C690D" w:rsidP="00D22FE9">
      <w:pPr>
        <w:pStyle w:val="ppCode"/>
      </w:pPr>
      <w:r>
        <w:t>&lt;TextBlock Text="</w:t>
      </w:r>
      <w:r w:rsidR="00BB588D" w:rsidRPr="00BB588D">
        <w:rPr>
          <w:color w:val="FF0000"/>
        </w:rPr>
        <w:t xml:space="preserve">Lorem ipsum dolor sit amet, consectetur adipiscing elit. </w:t>
      </w:r>
      <w:r w:rsidR="00BB588D" w:rsidRPr="00355603">
        <w:rPr>
          <w:color w:val="FF0000"/>
          <w:lang w:val="fr-FR"/>
          <w:rPrChange w:id="44" w:author="Author">
            <w:rPr>
              <w:color w:val="FF0000"/>
            </w:rPr>
          </w:rPrChange>
        </w:rPr>
        <w:t xml:space="preserve">Nulla imperdiet pulvinar nunc. In et gravida ipsum. Morbi congue consequat ullamcorper. Integer ornare porta convallis. Pellentesque habitant morbi tristique senectus et netus et malesuada fames ac turpis egestas. Vivamus sem nisi, ornare vel laoreet vel, accumsan facilisis tortor. Pellentesque ut nunc in leo vehicula pretium et at quam. </w:t>
      </w:r>
      <w:r w:rsidR="00BB588D" w:rsidRPr="00BB588D">
        <w:rPr>
          <w:color w:val="FF0000"/>
        </w:rPr>
        <w:t>Aliquam euismod id purus nec ultrices. Aliquam sed nisl at erat maximus finibus in sed urna. Nulla ullamcorper vehicula ex, in porta ante ullamcorper id. Phasellus a enim vitae odio ultricies semper. Suspendisse fermentum, erat in sodales accumsan, lacus urna aliquam nisi, sed ultricies dolor orci quis ligula.</w:t>
      </w:r>
      <w:r>
        <w:t>" TextWrapping="WrapWholeWords" /&gt;</w:t>
      </w:r>
    </w:p>
    <w:p w14:paraId="127E6C0B" w14:textId="72AF6A18" w:rsidR="00D22FE9" w:rsidRDefault="00637DE8" w:rsidP="00E84E03">
      <w:pPr>
        <w:pStyle w:val="Step"/>
      </w:pPr>
      <w:r>
        <w:t>Build and run your app.</w:t>
      </w:r>
      <w:r w:rsidRPr="00E84E03">
        <w:rPr>
          <w:rFonts w:eastAsiaTheme="minorEastAsia"/>
        </w:rPr>
        <w:t xml:space="preserve"> </w:t>
      </w:r>
      <w:r>
        <w:t>Resize the app window to a height where the scroll bar appears. The scroll bar only appears on the metadata content, which means the second column scrolls in larger states and the second row scrolls in the smaller visual states.</w:t>
      </w:r>
    </w:p>
    <w:p w14:paraId="2F84C1B1" w14:textId="7CFDB756" w:rsidR="003113FC" w:rsidRDefault="003113FC" w:rsidP="003113FC">
      <w:pPr>
        <w:pStyle w:val="Step"/>
        <w:numPr>
          <w:ilvl w:val="0"/>
          <w:numId w:val="0"/>
        </w:numPr>
        <w:ind w:left="720"/>
      </w:pPr>
      <w:r>
        <w:rPr>
          <w:noProof/>
          <w:lang w:val="en-GB" w:eastAsia="en-GB"/>
        </w:rPr>
        <w:drawing>
          <wp:inline distT="0" distB="0" distL="0" distR="0" wp14:anchorId="265F4271" wp14:editId="510C6812">
            <wp:extent cx="5012055" cy="163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38380" cy="1639617"/>
                    </a:xfrm>
                    <a:prstGeom prst="rect">
                      <a:avLst/>
                    </a:prstGeom>
                    <a:noFill/>
                    <a:ln>
                      <a:noFill/>
                    </a:ln>
                  </pic:spPr>
                </pic:pic>
              </a:graphicData>
            </a:graphic>
          </wp:inline>
        </w:drawing>
      </w:r>
    </w:p>
    <w:p w14:paraId="13077892" w14:textId="77777777" w:rsidR="003113FC" w:rsidRDefault="003113FC" w:rsidP="003113FC">
      <w:pPr>
        <w:pStyle w:val="ppFigureNumberIndent3"/>
      </w:pPr>
      <w:r>
        <w:t xml:space="preserve">Figure </w:t>
      </w:r>
      <w:fldSimple w:instr=" SEQ Figure \* ARABIC ">
        <w:r w:rsidR="00451618">
          <w:rPr>
            <w:noProof/>
          </w:rPr>
          <w:t>7</w:t>
        </w:r>
      </w:fldSimple>
    </w:p>
    <w:p w14:paraId="1FCE9C99" w14:textId="79E42236" w:rsidR="00E46D1B" w:rsidRDefault="003113FC" w:rsidP="003113FC">
      <w:pPr>
        <w:pStyle w:val="ppFigureCaptionIndent3"/>
      </w:pPr>
      <w:r>
        <w:t>The Metadata scrolls while the hero image stays in place.</w:t>
      </w:r>
    </w:p>
    <w:p w14:paraId="1EE7E10E" w14:textId="40B198EC" w:rsidR="004C3FBE" w:rsidRPr="00D22FE9" w:rsidRDefault="004C3FBE" w:rsidP="00E84E03">
      <w:pPr>
        <w:pStyle w:val="Step"/>
      </w:pPr>
      <w:r>
        <w:t>Stop debugging and return to Visual Studio.</w:t>
      </w:r>
    </w:p>
    <w:p w14:paraId="47140C74" w14:textId="77777777" w:rsidR="00D22FE9" w:rsidRPr="00D22FE9" w:rsidRDefault="00D22FE9" w:rsidP="00D22FE9">
      <w:pPr>
        <w:pStyle w:val="ppListEnd"/>
      </w:pPr>
    </w:p>
    <w:p w14:paraId="0C05C7C2" w14:textId="5785D9BB" w:rsidR="00D22FE9" w:rsidRDefault="00D22FE9" w:rsidP="00D22FE9">
      <w:pPr>
        <w:pStyle w:val="ppProcedureStart"/>
      </w:pPr>
      <w:bookmarkStart w:id="45" w:name="_Toc430248765"/>
      <w:r>
        <w:lastRenderedPageBreak/>
        <w:t>Task 2</w:t>
      </w:r>
      <w:r w:rsidRPr="0098236E">
        <w:t xml:space="preserve"> – </w:t>
      </w:r>
      <w:r>
        <w:t>Create a XAML view</w:t>
      </w:r>
      <w:bookmarkEnd w:id="45"/>
    </w:p>
    <w:p w14:paraId="54CD167F" w14:textId="1585A859" w:rsidR="00D22FE9" w:rsidRPr="00D8270B" w:rsidRDefault="004C3FBE" w:rsidP="00D22FE9">
      <w:r>
        <w:t>The scroll behavior for smaller visual states is not ideal. It would be nice if the whole page scrolled on mobile devices. We could wrap the Grid in a ScrollViewer, but then the hero image would also scroll in larger visual states. In this task, we will create a separate view for Mobile to more finely control the scroll behavior without changing the behavior on desktop.</w:t>
      </w:r>
    </w:p>
    <w:p w14:paraId="5AE4E8BE" w14:textId="4B492A8A" w:rsidR="00D22FE9" w:rsidRDefault="00E46D1B" w:rsidP="00E84E03">
      <w:pPr>
        <w:pStyle w:val="Step"/>
        <w:numPr>
          <w:ilvl w:val="0"/>
          <w:numId w:val="16"/>
        </w:numPr>
      </w:pPr>
      <w:r>
        <w:t xml:space="preserve">Right-click on the project name in the Solution Explorer and choose Add &gt; New Folder. Give the folder the name </w:t>
      </w:r>
      <w:r w:rsidRPr="00E84E03">
        <w:rPr>
          <w:b/>
        </w:rPr>
        <w:t>DeviceFamily-Mobile</w:t>
      </w:r>
      <w:r>
        <w:t>.</w:t>
      </w:r>
    </w:p>
    <w:p w14:paraId="50F1D403" w14:textId="75790993" w:rsidR="00E46D1B" w:rsidRDefault="00E46D1B" w:rsidP="00E46D1B">
      <w:pPr>
        <w:pStyle w:val="ppNote"/>
      </w:pPr>
      <w:r>
        <w:rPr>
          <w:b/>
        </w:rPr>
        <w:t>Note:</w:t>
      </w:r>
      <w:r>
        <w:t xml:space="preserve"> The folder and views must be named precisely</w:t>
      </w:r>
      <w:r w:rsidR="00BC3543">
        <w:t xml:space="preserve"> for XAML views to work</w:t>
      </w:r>
      <w:r>
        <w:t xml:space="preserve">. If you choose the folder route, the folders must be named </w:t>
      </w:r>
      <w:r w:rsidRPr="00BC3543">
        <w:rPr>
          <w:b/>
        </w:rPr>
        <w:t>DeviceFamily-FamilyName</w:t>
      </w:r>
      <w:r>
        <w:t xml:space="preserve"> and the pages inside </w:t>
      </w:r>
      <w:r w:rsidR="00BC3543">
        <w:t>must</w:t>
      </w:r>
      <w:r>
        <w:t xml:space="preserve"> share the same nam</w:t>
      </w:r>
      <w:r w:rsidR="00BC3543">
        <w:t xml:space="preserve">es </w:t>
      </w:r>
      <w:r>
        <w:t>as the original page</w:t>
      </w:r>
      <w:r w:rsidR="00BC3543">
        <w:t>s</w:t>
      </w:r>
      <w:r>
        <w:t xml:space="preserve"> they replace.</w:t>
      </w:r>
    </w:p>
    <w:p w14:paraId="2EDDB0A3" w14:textId="053D32AB" w:rsidR="00E46D1B" w:rsidRDefault="00E46D1B" w:rsidP="00E46D1B">
      <w:pPr>
        <w:pStyle w:val="ppNote"/>
      </w:pPr>
      <w:r>
        <w:t xml:space="preserve">Alternatively, you can add files directly to the same folder as your original XAML pages and name them with the convention </w:t>
      </w:r>
      <w:r w:rsidR="00BC3543">
        <w:rPr>
          <w:b/>
        </w:rPr>
        <w:t>OriginalPage</w:t>
      </w:r>
      <w:r w:rsidR="00BC3543" w:rsidRPr="00BC3543">
        <w:rPr>
          <w:b/>
        </w:rPr>
        <w:t>.DeviceFamily-FamilyName.xaml</w:t>
      </w:r>
      <w:r w:rsidR="00BC3543">
        <w:t>.</w:t>
      </w:r>
    </w:p>
    <w:p w14:paraId="2F516D7D" w14:textId="6E57A1BD" w:rsidR="00E46D1B" w:rsidRDefault="00B55836" w:rsidP="00E84E03">
      <w:pPr>
        <w:pStyle w:val="Step"/>
      </w:pPr>
      <w:r>
        <w:t xml:space="preserve">Right-click on the folder and use </w:t>
      </w:r>
      <w:r w:rsidRPr="00B55836">
        <w:rPr>
          <w:b/>
        </w:rPr>
        <w:t xml:space="preserve">Add &gt; New Item </w:t>
      </w:r>
      <w:r>
        <w:t xml:space="preserve">to add a </w:t>
      </w:r>
      <w:r w:rsidRPr="00B55836">
        <w:rPr>
          <w:b/>
        </w:rPr>
        <w:t>XAML View</w:t>
      </w:r>
      <w:r>
        <w:t xml:space="preserve">. Give it the name </w:t>
      </w:r>
      <w:r w:rsidRPr="00B55836">
        <w:rPr>
          <w:b/>
        </w:rPr>
        <w:t>MainPage.xaml</w:t>
      </w:r>
      <w:r>
        <w:t>.</w:t>
      </w:r>
    </w:p>
    <w:p w14:paraId="49628547" w14:textId="77777777" w:rsidR="003A44F7" w:rsidRDefault="003A44F7" w:rsidP="003A44F7">
      <w:pPr>
        <w:pStyle w:val="Step"/>
        <w:numPr>
          <w:ilvl w:val="0"/>
          <w:numId w:val="0"/>
        </w:numPr>
        <w:ind w:left="720"/>
      </w:pPr>
      <w:r>
        <w:rPr>
          <w:noProof/>
          <w:lang w:val="en-GB" w:eastAsia="en-GB"/>
        </w:rPr>
        <w:drawing>
          <wp:inline distT="0" distB="0" distL="0" distR="0" wp14:anchorId="294E6787" wp14:editId="5CD1FA4B">
            <wp:extent cx="4897755" cy="33987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6">
                      <a:extLst>
                        <a:ext uri="{28A0092B-C50C-407E-A947-70E740481C1C}">
                          <a14:useLocalDpi xmlns:a14="http://schemas.microsoft.com/office/drawing/2010/main" val="0"/>
                        </a:ext>
                      </a:extLst>
                    </a:blip>
                    <a:stretch>
                      <a:fillRect/>
                    </a:stretch>
                  </pic:blipFill>
                  <pic:spPr>
                    <a:xfrm>
                      <a:off x="0" y="0"/>
                      <a:ext cx="4906380" cy="3404708"/>
                    </a:xfrm>
                    <a:prstGeom prst="rect">
                      <a:avLst/>
                    </a:prstGeom>
                  </pic:spPr>
                </pic:pic>
              </a:graphicData>
            </a:graphic>
          </wp:inline>
        </w:drawing>
      </w:r>
    </w:p>
    <w:p w14:paraId="639FD898" w14:textId="77777777" w:rsidR="003A44F7" w:rsidRDefault="003A44F7" w:rsidP="003A44F7">
      <w:pPr>
        <w:pStyle w:val="ppFigureNumberIndent3"/>
      </w:pPr>
      <w:r>
        <w:t xml:space="preserve">Figure </w:t>
      </w:r>
      <w:fldSimple w:instr=" SEQ Figure \* ARABIC ">
        <w:r w:rsidR="00451618">
          <w:rPr>
            <w:noProof/>
          </w:rPr>
          <w:t>8</w:t>
        </w:r>
      </w:fldSimple>
    </w:p>
    <w:p w14:paraId="0812841A" w14:textId="06B9C3EF" w:rsidR="003A44F7" w:rsidRDefault="003A44F7" w:rsidP="003A44F7">
      <w:pPr>
        <w:pStyle w:val="ppFigureCaptionIndent3"/>
      </w:pPr>
      <w:r>
        <w:t>Add a XAML View.</w:t>
      </w:r>
    </w:p>
    <w:p w14:paraId="5B1070D7" w14:textId="4663EB69" w:rsidR="00B55836" w:rsidRDefault="00B55836" w:rsidP="00B55836">
      <w:pPr>
        <w:pStyle w:val="ppNote"/>
      </w:pPr>
      <w:r>
        <w:rPr>
          <w:b/>
        </w:rPr>
        <w:lastRenderedPageBreak/>
        <w:t>Note:</w:t>
      </w:r>
      <w:r>
        <w:t xml:space="preserve"> A XAML View is distinct from a Blank Page in that it will not generate a code-behind file. We wish to use the same MainPage.xaml.cs code behind for Mobile and Deskto</w:t>
      </w:r>
      <w:r w:rsidR="00815A2E">
        <w:t>p, so we will create a XAML View instead of a Blank Page</w:t>
      </w:r>
      <w:r>
        <w:t>.</w:t>
      </w:r>
    </w:p>
    <w:p w14:paraId="1AC19C5D" w14:textId="0FC4DA80" w:rsidR="00D22FE9" w:rsidRDefault="00B55836" w:rsidP="00E84E03">
      <w:pPr>
        <w:pStyle w:val="Step"/>
      </w:pPr>
      <w:r>
        <w:t xml:space="preserve">Copy the contents of your original </w:t>
      </w:r>
      <w:r w:rsidRPr="00ED4FD5">
        <w:rPr>
          <w:b/>
        </w:rPr>
        <w:t>MainPage.xaml</w:t>
      </w:r>
      <w:r>
        <w:t xml:space="preserve"> into the new </w:t>
      </w:r>
      <w:r w:rsidRPr="00ED4FD5">
        <w:rPr>
          <w:b/>
        </w:rPr>
        <w:t>MainPage.xaml</w:t>
      </w:r>
      <w:r>
        <w:t>.</w:t>
      </w:r>
    </w:p>
    <w:p w14:paraId="32E4D4CF" w14:textId="3A724F86" w:rsidR="00B55836" w:rsidRDefault="00B55836" w:rsidP="00E84E03">
      <w:pPr>
        <w:pStyle w:val="Step"/>
      </w:pPr>
      <w:r>
        <w:t xml:space="preserve">In the new </w:t>
      </w:r>
      <w:r w:rsidRPr="00B55836">
        <w:rPr>
          <w:b/>
        </w:rPr>
        <w:t>MainPage.xaml</w:t>
      </w:r>
      <w:r>
        <w:t xml:space="preserve">, </w:t>
      </w:r>
      <w:r w:rsidR="00815A2E">
        <w:t>delete</w:t>
      </w:r>
      <w:r>
        <w:t xml:space="preserve"> </w:t>
      </w:r>
      <w:ins w:id="46" w:author="Author">
        <w:r w:rsidR="00617B9B">
          <w:t xml:space="preserve">all </w:t>
        </w:r>
      </w:ins>
      <w:r>
        <w:t xml:space="preserve">the </w:t>
      </w:r>
      <w:del w:id="47" w:author="Author">
        <w:r w:rsidR="00E84E03" w:rsidDel="00617B9B">
          <w:delText xml:space="preserve">all </w:delText>
        </w:r>
      </w:del>
      <w:r w:rsidR="00ED4FD5">
        <w:t>visual states</w:t>
      </w:r>
      <w:r w:rsidR="00E84E03">
        <w:t xml:space="preserve"> and the VisualStateManager.</w:t>
      </w:r>
    </w:p>
    <w:p w14:paraId="131C125D" w14:textId="1A89CE99" w:rsidR="00B55836" w:rsidRDefault="00B55836" w:rsidP="00E84E03">
      <w:pPr>
        <w:pStyle w:val="Step"/>
      </w:pPr>
      <w:commentRangeStart w:id="48"/>
      <w:r>
        <w:t xml:space="preserve">Return the </w:t>
      </w:r>
      <w:r w:rsidRPr="00B55836">
        <w:rPr>
          <w:b/>
        </w:rPr>
        <w:t>Metadata</w:t>
      </w:r>
      <w:r>
        <w:t xml:space="preserve"> </w:t>
      </w:r>
      <w:r w:rsidRPr="00E84E03">
        <w:rPr>
          <w:b/>
        </w:rPr>
        <w:t>x:Name</w:t>
      </w:r>
      <w:r>
        <w:t xml:space="preserve"> attribute to the </w:t>
      </w:r>
      <w:r w:rsidRPr="00B55836">
        <w:rPr>
          <w:b/>
        </w:rPr>
        <w:t>RelativePanel</w:t>
      </w:r>
      <w:r>
        <w:t xml:space="preserve"> </w:t>
      </w:r>
      <w:commentRangeEnd w:id="48"/>
      <w:r w:rsidR="00617B9B">
        <w:rPr>
          <w:rStyle w:val="CommentReference"/>
          <w:rFonts w:asciiTheme="minorHAnsi" w:eastAsiaTheme="minorEastAsia" w:hAnsiTheme="minorHAnsi" w:cstheme="minorBidi"/>
          <w:lang w:bidi="en-US"/>
        </w:rPr>
        <w:commentReference w:id="48"/>
      </w:r>
      <w:r>
        <w:t xml:space="preserve">and move the </w:t>
      </w:r>
      <w:r w:rsidRPr="00E84E03">
        <w:rPr>
          <w:b/>
        </w:rPr>
        <w:t>ScrollViewer</w:t>
      </w:r>
      <w:r>
        <w:t xml:space="preserve"> outside the Grid.</w:t>
      </w:r>
    </w:p>
    <w:p w14:paraId="152F2849" w14:textId="3E95524D" w:rsidR="00E84E03" w:rsidRDefault="00E84E03" w:rsidP="00E84E03">
      <w:pPr>
        <w:pStyle w:val="ppCodeLanguage"/>
      </w:pPr>
      <w:r>
        <w:t>XAML</w:t>
      </w:r>
    </w:p>
    <w:p w14:paraId="3F20BF8B" w14:textId="2DC615C1" w:rsidR="00E84E03" w:rsidRPr="00E84E03" w:rsidRDefault="00E84E03" w:rsidP="00E84E03">
      <w:pPr>
        <w:pStyle w:val="ppCode"/>
        <w:rPr>
          <w:color w:val="FF0000"/>
        </w:rPr>
      </w:pPr>
      <w:r w:rsidRPr="00E84E03">
        <w:rPr>
          <w:color w:val="FF0000"/>
        </w:rPr>
        <w:t>&lt;ScrollViewer VerticalScrollBarVisibility="Auto"&gt;</w:t>
      </w:r>
    </w:p>
    <w:p w14:paraId="66611F1F" w14:textId="77777777" w:rsidR="00E84E03" w:rsidRDefault="00E84E03" w:rsidP="00E84E03">
      <w:pPr>
        <w:pStyle w:val="ppCode"/>
      </w:pPr>
      <w:r>
        <w:t xml:space="preserve">        &lt;Grid Background="{ThemeResource ApplicationPageBackgroundThemeBrush}"&gt;</w:t>
      </w:r>
    </w:p>
    <w:p w14:paraId="36F3CA1E" w14:textId="1185EE56" w:rsidR="00E84E03" w:rsidDel="00617B9B" w:rsidRDefault="00E84E03" w:rsidP="00E84E03">
      <w:pPr>
        <w:pStyle w:val="ppCode"/>
        <w:rPr>
          <w:del w:id="49" w:author="Author"/>
        </w:rPr>
      </w:pPr>
      <w:commentRangeStart w:id="50"/>
      <w:del w:id="51" w:author="Author">
        <w:r w:rsidDel="00617B9B">
          <w:delText xml:space="preserve">            &lt;VisualStateManager.VisualStateGroups&gt;</w:delText>
        </w:r>
      </w:del>
    </w:p>
    <w:p w14:paraId="419DC348" w14:textId="5A15134F" w:rsidR="00E84E03" w:rsidDel="00617B9B" w:rsidRDefault="00E84E03" w:rsidP="00E84E03">
      <w:pPr>
        <w:pStyle w:val="ppCode"/>
        <w:rPr>
          <w:del w:id="52" w:author="Author"/>
        </w:rPr>
      </w:pPr>
      <w:del w:id="53" w:author="Author">
        <w:r w:rsidDel="00617B9B">
          <w:delText xml:space="preserve">                &lt;VisualStateGroup x:Name="VisualStateGroup"&gt;</w:delText>
        </w:r>
      </w:del>
    </w:p>
    <w:p w14:paraId="5C596796" w14:textId="7592B522" w:rsidR="00E84E03" w:rsidDel="00617B9B" w:rsidRDefault="00E84E03" w:rsidP="00E84E03">
      <w:pPr>
        <w:pStyle w:val="ppCode"/>
        <w:rPr>
          <w:del w:id="54" w:author="Author"/>
        </w:rPr>
      </w:pPr>
      <w:del w:id="55" w:author="Author">
        <w:r w:rsidDel="00617B9B">
          <w:delText xml:space="preserve">                    &lt;VisualState x:Name="VisualStateMin320"&gt;</w:delText>
        </w:r>
      </w:del>
    </w:p>
    <w:p w14:paraId="6CE7DBCD" w14:textId="183BC7B9" w:rsidR="00E84E03" w:rsidDel="00617B9B" w:rsidRDefault="00E84E03" w:rsidP="00E84E03">
      <w:pPr>
        <w:pStyle w:val="ppCode"/>
        <w:rPr>
          <w:del w:id="56" w:author="Author"/>
        </w:rPr>
      </w:pPr>
      <w:del w:id="57" w:author="Author">
        <w:r w:rsidDel="00617B9B">
          <w:delText xml:space="preserve">                        &lt;VisualState.StateTriggers&gt;</w:delText>
        </w:r>
      </w:del>
    </w:p>
    <w:p w14:paraId="15E84069" w14:textId="1DEEA143" w:rsidR="00E84E03" w:rsidDel="00617B9B" w:rsidRDefault="00E84E03" w:rsidP="00E84E03">
      <w:pPr>
        <w:pStyle w:val="ppCode"/>
        <w:rPr>
          <w:del w:id="58" w:author="Author"/>
        </w:rPr>
      </w:pPr>
      <w:del w:id="59" w:author="Author">
        <w:r w:rsidDel="00617B9B">
          <w:delText xml:space="preserve">                            &lt;AdaptiveTrigger MinWindowWidth="320"/&gt;</w:delText>
        </w:r>
      </w:del>
    </w:p>
    <w:p w14:paraId="09FBB638" w14:textId="66AD4501" w:rsidR="00E84E03" w:rsidDel="00617B9B" w:rsidRDefault="00E84E03" w:rsidP="00E84E03">
      <w:pPr>
        <w:pStyle w:val="ppCode"/>
        <w:rPr>
          <w:del w:id="60" w:author="Author"/>
        </w:rPr>
      </w:pPr>
      <w:del w:id="61" w:author="Author">
        <w:r w:rsidDel="00617B9B">
          <w:delText xml:space="preserve">                        &lt;/VisualState.StateTriggers&gt;</w:delText>
        </w:r>
      </w:del>
    </w:p>
    <w:p w14:paraId="188A2D0E" w14:textId="203D2403" w:rsidR="00E84E03" w:rsidDel="00617B9B" w:rsidRDefault="00E84E03" w:rsidP="00E84E03">
      <w:pPr>
        <w:pStyle w:val="ppCode"/>
        <w:rPr>
          <w:del w:id="62" w:author="Author"/>
        </w:rPr>
      </w:pPr>
      <w:del w:id="63" w:author="Author">
        <w:r w:rsidDel="00617B9B">
          <w:delText xml:space="preserve">                        &lt;VisualState.Setters&gt;</w:delText>
        </w:r>
      </w:del>
    </w:p>
    <w:p w14:paraId="07EF3A19" w14:textId="649B491A" w:rsidR="00E84E03" w:rsidDel="00617B9B" w:rsidRDefault="00E84E03" w:rsidP="00E84E03">
      <w:pPr>
        <w:pStyle w:val="ppCode"/>
        <w:rPr>
          <w:del w:id="64" w:author="Author"/>
        </w:rPr>
      </w:pPr>
      <w:del w:id="65" w:author="Author">
        <w:r w:rsidDel="00617B9B">
          <w:delText xml:space="preserve">                            &lt;Setter Target="Description.Margin" Value="0,12,0,0" /&gt;</w:delText>
        </w:r>
      </w:del>
    </w:p>
    <w:p w14:paraId="7F94738C" w14:textId="067DD484" w:rsidR="00E84E03" w:rsidDel="00617B9B" w:rsidRDefault="00E84E03" w:rsidP="00E84E03">
      <w:pPr>
        <w:pStyle w:val="ppCode"/>
        <w:rPr>
          <w:del w:id="66" w:author="Author"/>
        </w:rPr>
      </w:pPr>
      <w:del w:id="67" w:author="Author">
        <w:r w:rsidDel="00617B9B">
          <w:delText xml:space="preserve">                            &lt;Setter Target="ImageName.FontSize" Value="20" /&gt;</w:delText>
        </w:r>
      </w:del>
    </w:p>
    <w:p w14:paraId="7D21B0FA" w14:textId="244E6FC5" w:rsidR="00E84E03" w:rsidDel="00617B9B" w:rsidRDefault="00E84E03" w:rsidP="00E84E03">
      <w:pPr>
        <w:pStyle w:val="ppCode"/>
        <w:rPr>
          <w:del w:id="68" w:author="Author"/>
        </w:rPr>
      </w:pPr>
      <w:del w:id="69" w:author="Author">
        <w:r w:rsidDel="00617B9B">
          <w:delText xml:space="preserve">                        &lt;/VisualState.Setters&gt;</w:delText>
        </w:r>
      </w:del>
    </w:p>
    <w:p w14:paraId="108F4F0C" w14:textId="7022ABA9" w:rsidR="00E84E03" w:rsidDel="00617B9B" w:rsidRDefault="00E84E03" w:rsidP="00E84E03">
      <w:pPr>
        <w:pStyle w:val="ppCode"/>
        <w:rPr>
          <w:del w:id="70" w:author="Author"/>
        </w:rPr>
      </w:pPr>
      <w:del w:id="71" w:author="Author">
        <w:r w:rsidDel="00617B9B">
          <w:delText xml:space="preserve">                    &lt;/VisualState&gt;</w:delText>
        </w:r>
      </w:del>
    </w:p>
    <w:p w14:paraId="64D84C4F" w14:textId="7D205D17" w:rsidR="00E84E03" w:rsidDel="00617B9B" w:rsidRDefault="00E84E03" w:rsidP="00E84E03">
      <w:pPr>
        <w:pStyle w:val="ppCode"/>
        <w:rPr>
          <w:del w:id="72" w:author="Author"/>
        </w:rPr>
      </w:pPr>
      <w:del w:id="73" w:author="Author">
        <w:r w:rsidDel="00617B9B">
          <w:delText xml:space="preserve">                &lt;/VisualStateGroup&gt;</w:delText>
        </w:r>
      </w:del>
    </w:p>
    <w:p w14:paraId="58F46171" w14:textId="5DA02E5E" w:rsidR="00E84E03" w:rsidDel="00617B9B" w:rsidRDefault="00E84E03" w:rsidP="00E84E03">
      <w:pPr>
        <w:pStyle w:val="ppCode"/>
        <w:rPr>
          <w:del w:id="74" w:author="Author"/>
        </w:rPr>
      </w:pPr>
      <w:del w:id="75" w:author="Author">
        <w:r w:rsidDel="00617B9B">
          <w:delText xml:space="preserve">            &lt;/VisualStateManager.VisualStateGroups&gt;</w:delText>
        </w:r>
      </w:del>
      <w:commentRangeEnd w:id="50"/>
      <w:r w:rsidR="00617B9B">
        <w:rPr>
          <w:rStyle w:val="CommentReference"/>
          <w:rFonts w:asciiTheme="minorHAnsi" w:eastAsiaTheme="minorEastAsia" w:hAnsiTheme="minorHAnsi"/>
        </w:rPr>
        <w:commentReference w:id="50"/>
      </w:r>
    </w:p>
    <w:p w14:paraId="324B17B9" w14:textId="77777777" w:rsidR="00E84E03" w:rsidRDefault="00E84E03" w:rsidP="00E84E03">
      <w:pPr>
        <w:pStyle w:val="ppCode"/>
      </w:pPr>
      <w:r>
        <w:t xml:space="preserve">            &lt;Grid.RowDefinitions&gt;</w:t>
      </w:r>
    </w:p>
    <w:p w14:paraId="05D9EEB9" w14:textId="77777777" w:rsidR="00E84E03" w:rsidRDefault="00E84E03" w:rsidP="00E84E03">
      <w:pPr>
        <w:pStyle w:val="ppCode"/>
      </w:pPr>
      <w:r>
        <w:t xml:space="preserve">                &lt;RowDefinition /&gt;</w:t>
      </w:r>
    </w:p>
    <w:p w14:paraId="14A7F2DF" w14:textId="77777777" w:rsidR="00E84E03" w:rsidRDefault="00E84E03" w:rsidP="00E84E03">
      <w:pPr>
        <w:pStyle w:val="ppCode"/>
      </w:pPr>
      <w:r>
        <w:t xml:space="preserve">                &lt;RowDefinition /&gt;</w:t>
      </w:r>
    </w:p>
    <w:p w14:paraId="0A1D0951" w14:textId="77777777" w:rsidR="00E84E03" w:rsidRDefault="00E84E03" w:rsidP="00E84E03">
      <w:pPr>
        <w:pStyle w:val="ppCode"/>
      </w:pPr>
      <w:r>
        <w:t xml:space="preserve">            &lt;/Grid.RowDefinitions&gt;</w:t>
      </w:r>
    </w:p>
    <w:p w14:paraId="16FB13AA" w14:textId="77777777" w:rsidR="00E84E03" w:rsidRDefault="00E84E03" w:rsidP="00E84E03">
      <w:pPr>
        <w:pStyle w:val="ppCode"/>
      </w:pPr>
      <w:r>
        <w:t xml:space="preserve">            &lt;Image x:Name="Hero" Grid.Row="0" Source="Assets/airtime.jpg" Stretch="UniformToFill" HorizontalAlignment="Center" VerticalAlignment="Center" /&gt;</w:t>
      </w:r>
    </w:p>
    <w:p w14:paraId="392E0CD1" w14:textId="650DB294" w:rsidR="00E84E03" w:rsidRDefault="00E84E03" w:rsidP="00E84E03">
      <w:pPr>
        <w:pStyle w:val="ppCode"/>
      </w:pPr>
      <w:r>
        <w:t xml:space="preserve">            &lt;RelativePanel </w:t>
      </w:r>
      <w:r w:rsidRPr="00E84E03">
        <w:rPr>
          <w:color w:val="FF0000"/>
        </w:rPr>
        <w:t>x:Name="Metadata"</w:t>
      </w:r>
      <w:r>
        <w:t xml:space="preserve"> Background="LightBlue" Padding="12"&gt;</w:t>
      </w:r>
    </w:p>
    <w:p w14:paraId="36AE8046" w14:textId="77777777" w:rsidR="00E84E03" w:rsidRDefault="00E84E03" w:rsidP="00E84E03">
      <w:pPr>
        <w:pStyle w:val="ppCode"/>
      </w:pPr>
      <w:r>
        <w:t xml:space="preserve">                &lt;Image x:Name="Avatar" Source="Assets/avatar.jpg" Width="100" Height="100" HorizontalAlignment="Left" /&gt;</w:t>
      </w:r>
    </w:p>
    <w:p w14:paraId="5F7BC8CE" w14:textId="77777777" w:rsidR="00E84E03" w:rsidRDefault="00E84E03" w:rsidP="00E84E03">
      <w:pPr>
        <w:pStyle w:val="ppCode"/>
      </w:pPr>
      <w:r>
        <w:t xml:space="preserve">                &lt;TextBlock x:Name="Username" Text="phutureproof" RelativePanel.Below="Avatar" RelativePanel.AlignHorizontalCenterWith="Avatar" /&gt;</w:t>
      </w:r>
    </w:p>
    <w:p w14:paraId="2AD37CB3" w14:textId="77777777" w:rsidR="00E84E03" w:rsidRDefault="00E84E03" w:rsidP="00E84E03">
      <w:pPr>
        <w:pStyle w:val="ppCode"/>
      </w:pPr>
      <w:r>
        <w:t xml:space="preserve">                &lt;StackPanel x:Name="Description" </w:t>
      </w:r>
      <w:commentRangeStart w:id="76"/>
      <w:r>
        <w:t>RelativePanel.Below="Username"&gt;</w:t>
      </w:r>
      <w:commentRangeEnd w:id="76"/>
      <w:r w:rsidR="00355603">
        <w:rPr>
          <w:rStyle w:val="CommentReference"/>
          <w:rFonts w:asciiTheme="minorHAnsi" w:eastAsiaTheme="minorEastAsia" w:hAnsiTheme="minorHAnsi"/>
        </w:rPr>
        <w:commentReference w:id="76"/>
      </w:r>
    </w:p>
    <w:p w14:paraId="0E63AE28" w14:textId="77777777" w:rsidR="00E84E03" w:rsidRDefault="00E84E03" w:rsidP="00E84E03">
      <w:pPr>
        <w:pStyle w:val="ppCode"/>
      </w:pPr>
      <w:r>
        <w:t xml:space="preserve">                    &lt;TextBlock x:Name="ImageName" Foreground="White" FontWeight="Light" Text="Airtime" /&gt;</w:t>
      </w:r>
    </w:p>
    <w:p w14:paraId="211CE0D1" w14:textId="77777777" w:rsidR="00E84E03" w:rsidRDefault="00E84E03" w:rsidP="00E84E03">
      <w:pPr>
        <w:pStyle w:val="ppCode"/>
      </w:pPr>
      <w:r>
        <w:lastRenderedPageBreak/>
        <w:t xml:space="preserve">                    &lt;TextBlock Text="9/15/15" /&gt;</w:t>
      </w:r>
    </w:p>
    <w:p w14:paraId="6BE972D0" w14:textId="77777777" w:rsidR="00E84E03" w:rsidRDefault="00E84E03" w:rsidP="00E84E03">
      <w:pPr>
        <w:pStyle w:val="ppCode"/>
      </w:pPr>
      <w:r>
        <w:t xml:space="preserve">                    &lt;TextBlock Text="Lorem ipsum dolor sit amet, consectetur adipiscing elit. </w:t>
      </w:r>
      <w:r w:rsidRPr="00355603">
        <w:rPr>
          <w:lang w:val="fr-FR"/>
          <w:rPrChange w:id="77" w:author="Author">
            <w:rPr/>
          </w:rPrChange>
        </w:rPr>
        <w:t xml:space="preserve">Nulla imperdiet pulvinar nunc. In et gravida ipsum. Morbi congue consequat ullamcorper. Integer ornare porta convallis. Pellentesque habitant morbi tristique senectus et netus et malesuada fames ac turpis egestas. Vivamus sem nisi, ornare vel laoreet vel, accumsan facilisis tortor. Pellentesque ut nunc in leo vehicula pretium et at quam. </w:t>
      </w:r>
      <w:r>
        <w:t>Aliquam euismod id purus nec ultrices. Aliquam sed nisl at erat maximus finibus in sed urna. Nulla ullamcorper vehicula ex, in porta ante ullamcorper id. Phasellus a enim vitae odio ultricies semper. Suspendisse fermentum, erat in sodales accumsan, lacus urna aliquam nisi, sed ultricies dolor orci quis ligula." TextWrapping="WrapWholeWords" /&gt;</w:t>
      </w:r>
    </w:p>
    <w:p w14:paraId="75E67AF0" w14:textId="0B29FE4E" w:rsidR="00E84E03" w:rsidRDefault="00E84E03" w:rsidP="00E84E03">
      <w:pPr>
        <w:pStyle w:val="ppCode"/>
      </w:pPr>
      <w:r>
        <w:t xml:space="preserve">            &lt;/StackPanel&gt;</w:t>
      </w:r>
    </w:p>
    <w:p w14:paraId="26074040" w14:textId="23CB6626" w:rsidR="00E84E03" w:rsidRDefault="00E84E03" w:rsidP="00E84E03">
      <w:pPr>
        <w:pStyle w:val="ppCode"/>
      </w:pPr>
      <w:r>
        <w:t xml:space="preserve">        &lt;/RelativePanel&gt;</w:t>
      </w:r>
    </w:p>
    <w:p w14:paraId="7F38A2D9" w14:textId="37DD4B5E" w:rsidR="00E84E03" w:rsidRDefault="00E84E03" w:rsidP="00E84E03">
      <w:pPr>
        <w:pStyle w:val="ppCode"/>
      </w:pPr>
      <w:r>
        <w:t xml:space="preserve">    &lt;/Grid&gt;</w:t>
      </w:r>
    </w:p>
    <w:p w14:paraId="4D2925A0" w14:textId="4EFBFBB5" w:rsidR="00E84E03" w:rsidRPr="00E84E03" w:rsidRDefault="00E84E03" w:rsidP="00E84E03">
      <w:pPr>
        <w:pStyle w:val="ppCode"/>
        <w:rPr>
          <w:color w:val="FF0000"/>
        </w:rPr>
      </w:pPr>
      <w:r w:rsidRPr="00E84E03">
        <w:rPr>
          <w:color w:val="FF0000"/>
        </w:rPr>
        <w:t>&lt;/ScrollViewer&gt;</w:t>
      </w:r>
    </w:p>
    <w:p w14:paraId="0A526733" w14:textId="4266B634" w:rsidR="00E84E03" w:rsidRDefault="00E84E03" w:rsidP="00E84E03">
      <w:pPr>
        <w:pStyle w:val="Step"/>
      </w:pPr>
      <w:r>
        <w:t xml:space="preserve">Add the </w:t>
      </w:r>
      <w:r w:rsidRPr="00E84E03">
        <w:rPr>
          <w:b/>
        </w:rPr>
        <w:t>Grid.Row</w:t>
      </w:r>
      <w:r>
        <w:t xml:space="preserve"> assignment to the </w:t>
      </w:r>
      <w:r w:rsidRPr="00E84E03">
        <w:rPr>
          <w:b/>
        </w:rPr>
        <w:t>RelativePanel</w:t>
      </w:r>
      <w:r>
        <w:t>.</w:t>
      </w:r>
    </w:p>
    <w:p w14:paraId="164DD164" w14:textId="4519F98D" w:rsidR="00E84E03" w:rsidRDefault="00E84E03" w:rsidP="00E84E03">
      <w:pPr>
        <w:pStyle w:val="ppCodeLanguage"/>
      </w:pPr>
      <w:r>
        <w:t>XAML</w:t>
      </w:r>
    </w:p>
    <w:p w14:paraId="7968D0AA" w14:textId="40B2EAB4" w:rsidR="00E84E03" w:rsidRDefault="00E84E03" w:rsidP="003D0970">
      <w:pPr>
        <w:pStyle w:val="ppCode"/>
      </w:pPr>
      <w:r w:rsidRPr="00E84E03">
        <w:rPr>
          <w:color w:val="000000" w:themeColor="text1"/>
        </w:rPr>
        <w:t xml:space="preserve">&lt;RelativePanel </w:t>
      </w:r>
      <w:r w:rsidRPr="00E84E03">
        <w:rPr>
          <w:color w:val="FF0000"/>
        </w:rPr>
        <w:t xml:space="preserve">Grid.Row="1" </w:t>
      </w:r>
      <w:r>
        <w:t>x:Name="Metadata" Background="LightBlue"&gt;</w:t>
      </w:r>
    </w:p>
    <w:p w14:paraId="2AE2D1EF" w14:textId="2BF49FCB" w:rsidR="00E84E03" w:rsidRDefault="002E3C33" w:rsidP="00E84E03">
      <w:pPr>
        <w:pStyle w:val="Step"/>
      </w:pPr>
      <w:r>
        <w:t xml:space="preserve">Add the font size as an attribute </w:t>
      </w:r>
      <w:r w:rsidR="003D0970">
        <w:t xml:space="preserve">to </w:t>
      </w:r>
      <w:r>
        <w:t xml:space="preserve">the </w:t>
      </w:r>
      <w:r w:rsidRPr="00815A2E">
        <w:rPr>
          <w:b/>
        </w:rPr>
        <w:t>ImageName</w:t>
      </w:r>
      <w:r>
        <w:t xml:space="preserve"> element.</w:t>
      </w:r>
    </w:p>
    <w:p w14:paraId="700C637B" w14:textId="171B5CB3" w:rsidR="002E3C33" w:rsidRDefault="002E3C33" w:rsidP="002E3C33">
      <w:pPr>
        <w:pStyle w:val="ppCodeLanguage"/>
      </w:pPr>
      <w:r>
        <w:t>XAML</w:t>
      </w:r>
    </w:p>
    <w:p w14:paraId="265146F1" w14:textId="78A538C9" w:rsidR="002E3C33" w:rsidRPr="002E3C33" w:rsidRDefault="002E3C33" w:rsidP="003D0970">
      <w:pPr>
        <w:pStyle w:val="ppCode"/>
      </w:pPr>
      <w:r>
        <w:t xml:space="preserve">&lt;TextBlock x:Name="ImageName" </w:t>
      </w:r>
      <w:r w:rsidRPr="002E3C33">
        <w:rPr>
          <w:color w:val="FF0000"/>
        </w:rPr>
        <w:t xml:space="preserve">FontSize="20" </w:t>
      </w:r>
      <w:r>
        <w:t>Foreground="White" FontWeight="Light" Text="Airtime" /&gt;</w:t>
      </w:r>
    </w:p>
    <w:p w14:paraId="0C5B02DF" w14:textId="15711118" w:rsidR="00B55836" w:rsidRDefault="00B55836" w:rsidP="00E84E03">
      <w:pPr>
        <w:pStyle w:val="Step"/>
      </w:pPr>
      <w:commentRangeStart w:id="78"/>
      <w:r>
        <w:t xml:space="preserve">Build and run your app on the Mobile emulator. We have chosen the Mobile Emulator 10.0.10240.0 </w:t>
      </w:r>
      <w:r w:rsidR="002E3C33">
        <w:t>WVGA 4</w:t>
      </w:r>
      <w:r>
        <w:t xml:space="preserve"> inch 1GB device.</w:t>
      </w:r>
      <w:r w:rsidR="003A44F7">
        <w:t xml:space="preserve"> </w:t>
      </w:r>
      <w:r w:rsidR="00F81F83">
        <w:t>Click or tap on your content to</w:t>
      </w:r>
      <w:r w:rsidR="00835428">
        <w:t xml:space="preserve"> see the scroll bar. Both</w:t>
      </w:r>
      <w:r w:rsidR="00F81F83">
        <w:t xml:space="preserve"> </w:t>
      </w:r>
      <w:r w:rsidR="00835428">
        <w:t>t</w:t>
      </w:r>
      <w:r w:rsidR="00815A2E">
        <w:t>he hero and the metadata will scroll</w:t>
      </w:r>
      <w:r w:rsidR="003A44F7">
        <w:t>.</w:t>
      </w:r>
      <w:commentRangeEnd w:id="78"/>
      <w:r w:rsidR="00617B9B">
        <w:rPr>
          <w:rStyle w:val="CommentReference"/>
          <w:rFonts w:asciiTheme="minorHAnsi" w:eastAsiaTheme="minorEastAsia" w:hAnsiTheme="minorHAnsi" w:cstheme="minorBidi"/>
          <w:lang w:bidi="en-US"/>
        </w:rPr>
        <w:commentReference w:id="78"/>
      </w:r>
    </w:p>
    <w:p w14:paraId="3711025D" w14:textId="3F9B57BA" w:rsidR="00A223DA" w:rsidRDefault="00A223DA" w:rsidP="00A223DA">
      <w:pPr>
        <w:pStyle w:val="Step"/>
        <w:numPr>
          <w:ilvl w:val="0"/>
          <w:numId w:val="0"/>
        </w:numPr>
        <w:ind w:left="720"/>
      </w:pPr>
      <w:r>
        <w:rPr>
          <w:noProof/>
          <w:lang w:val="en-GB" w:eastAsia="en-GB"/>
        </w:rPr>
        <w:lastRenderedPageBreak/>
        <w:drawing>
          <wp:inline distT="0" distB="0" distL="0" distR="0" wp14:anchorId="026AFAF5" wp14:editId="194D6DEC">
            <wp:extent cx="3526155" cy="5196187"/>
            <wp:effectExtent l="0" t="0" r="444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7">
                      <a:extLst>
                        <a:ext uri="{28A0092B-C50C-407E-A947-70E740481C1C}">
                          <a14:useLocalDpi xmlns:a14="http://schemas.microsoft.com/office/drawing/2010/main" val="0"/>
                        </a:ext>
                      </a:extLst>
                    </a:blip>
                    <a:stretch>
                      <a:fillRect/>
                    </a:stretch>
                  </pic:blipFill>
                  <pic:spPr>
                    <a:xfrm>
                      <a:off x="0" y="0"/>
                      <a:ext cx="3530640" cy="5202797"/>
                    </a:xfrm>
                    <a:prstGeom prst="rect">
                      <a:avLst/>
                    </a:prstGeom>
                  </pic:spPr>
                </pic:pic>
              </a:graphicData>
            </a:graphic>
          </wp:inline>
        </w:drawing>
      </w:r>
    </w:p>
    <w:p w14:paraId="2294758A" w14:textId="77777777" w:rsidR="00A223DA" w:rsidRDefault="00A223DA" w:rsidP="00A223DA">
      <w:pPr>
        <w:pStyle w:val="ppFigureNumberIndent3"/>
      </w:pPr>
      <w:r>
        <w:t xml:space="preserve">Figure </w:t>
      </w:r>
      <w:fldSimple w:instr=" SEQ Figure \* ARABIC ">
        <w:r w:rsidR="00451618">
          <w:rPr>
            <w:noProof/>
          </w:rPr>
          <w:t>9</w:t>
        </w:r>
      </w:fldSimple>
    </w:p>
    <w:p w14:paraId="346DFB1C" w14:textId="48D7C759" w:rsidR="00A223DA" w:rsidRDefault="003A44F7" w:rsidP="00A223DA">
      <w:pPr>
        <w:pStyle w:val="ppFigureCaptionIndent3"/>
      </w:pPr>
      <w:r>
        <w:t>The adaptive Mobile view running on the emulator</w:t>
      </w:r>
      <w:r w:rsidR="00A223DA">
        <w:t>.</w:t>
      </w:r>
    </w:p>
    <w:p w14:paraId="08285545" w14:textId="0E5BFA62" w:rsidR="00A223DA" w:rsidRPr="00D22FE9" w:rsidRDefault="00A223DA" w:rsidP="00A223DA">
      <w:pPr>
        <w:pStyle w:val="Step"/>
      </w:pPr>
      <w:r>
        <w:t>Stop debugging and return to Visual Studio.</w:t>
      </w:r>
    </w:p>
    <w:p w14:paraId="10985F60" w14:textId="77777777" w:rsidR="00D22FE9" w:rsidRPr="00D22FE9" w:rsidRDefault="00D22FE9" w:rsidP="00D22FE9">
      <w:pPr>
        <w:pStyle w:val="ppListEnd"/>
      </w:pPr>
    </w:p>
    <w:p w14:paraId="220B402C" w14:textId="77777777" w:rsidR="009E5214" w:rsidRPr="0009008A" w:rsidRDefault="009E5214" w:rsidP="009E5214">
      <w:pPr>
        <w:pStyle w:val="ppBodyText"/>
        <w:numPr>
          <w:ilvl w:val="0"/>
          <w:numId w:val="0"/>
        </w:numPr>
      </w:pPr>
    </w:p>
    <w:bookmarkStart w:id="80" w:name="_Toc430248766" w:displacedByCustomXml="next"/>
    <w:sdt>
      <w:sdtPr>
        <w:rPr>
          <w:noProof/>
        </w:rPr>
        <w:alias w:val="Topic"/>
        <w:tag w:val="a5662cdf-ec38-4004-a121-0763d4d6cc2b"/>
        <w:id w:val="1574304581"/>
        <w:placeholder>
          <w:docPart w:val="DefaultPlaceholder_1082065158"/>
        </w:placeholder>
        <w:text/>
      </w:sdtPr>
      <w:sdtContent>
        <w:p w14:paraId="0883A638" w14:textId="77777777" w:rsidR="007B2C19" w:rsidRDefault="008A4DAB" w:rsidP="007B2C19">
          <w:pPr>
            <w:pStyle w:val="ppTopic"/>
            <w:rPr>
              <w:noProof/>
            </w:rPr>
          </w:pPr>
          <w:r>
            <w:rPr>
              <w:noProof/>
            </w:rPr>
            <w:t>Summary</w:t>
          </w:r>
        </w:p>
      </w:sdtContent>
    </w:sdt>
    <w:bookmarkEnd w:id="80" w:displacedByCustomXml="prev"/>
    <w:p w14:paraId="0883A63B" w14:textId="7E49684B" w:rsidR="00B00FC6" w:rsidRDefault="00815A2E" w:rsidP="00AB2967">
      <w:pPr>
        <w:pStyle w:val="ppBodyText"/>
        <w:spacing w:after="200"/>
        <w:rPr>
          <w:noProof/>
        </w:rPr>
      </w:pPr>
      <w:r>
        <w:rPr>
          <w:noProof/>
        </w:rPr>
        <w:t>Adaptive UI is a essential part of UWP app design.</w:t>
      </w:r>
      <w:r w:rsidR="00663D08">
        <w:rPr>
          <w:noProof/>
        </w:rPr>
        <w:t xml:space="preserve"> In this lab, we followed the principles of responsive design to reposition and reflow content to better suit smaller screens. We also created a separate view for Mobile to customize it beyond what can be done responsively. </w:t>
      </w:r>
    </w:p>
    <w:sectPr w:rsidR="00B00FC6" w:rsidSect="004E7B96">
      <w:footerReference w:type="default" r:id="rId2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Author" w:initials="A">
    <w:p w14:paraId="4940074C" w14:textId="427156EA" w:rsidR="0021379D" w:rsidRDefault="0021379D">
      <w:pPr>
        <w:pStyle w:val="CommentText"/>
      </w:pPr>
      <w:r>
        <w:rPr>
          <w:rStyle w:val="CommentReference"/>
        </w:rPr>
        <w:annotationRef/>
      </w:r>
      <w:r>
        <w:t>Sure I’m being unnecessarily paranoid – but best to avoid using brand names</w:t>
      </w:r>
    </w:p>
  </w:comment>
  <w:comment w:id="24" w:author="Author" w:initials="A">
    <w:p w14:paraId="7FC868F9" w14:textId="470E4D91" w:rsidR="0014701E" w:rsidRDefault="0014701E">
      <w:pPr>
        <w:pStyle w:val="CommentText"/>
      </w:pPr>
      <w:r>
        <w:rPr>
          <w:rStyle w:val="CommentReference"/>
        </w:rPr>
        <w:annotationRef/>
      </w:r>
      <w:r>
        <w:t>Don’t want to talk about Dependency properties here – could just confuse things</w:t>
      </w:r>
    </w:p>
  </w:comment>
  <w:comment w:id="48" w:author="Author" w:initials="A">
    <w:p w14:paraId="36C5E046" w14:textId="7CD56DC9" w:rsidR="00617B9B" w:rsidRDefault="00617B9B">
      <w:pPr>
        <w:pStyle w:val="CommentText"/>
      </w:pPr>
      <w:r>
        <w:rPr>
          <w:rStyle w:val="CommentReference"/>
        </w:rPr>
        <w:annotationRef/>
      </w:r>
      <w:r>
        <w:t>Why not just delete it?</w:t>
      </w:r>
    </w:p>
  </w:comment>
  <w:comment w:id="50" w:author="Author" w:initials="A">
    <w:p w14:paraId="4C3EFBFA" w14:textId="4C073653" w:rsidR="00617B9B" w:rsidRDefault="00617B9B">
      <w:pPr>
        <w:pStyle w:val="CommentText"/>
      </w:pPr>
      <w:r>
        <w:rPr>
          <w:rStyle w:val="CommentReference"/>
        </w:rPr>
        <w:annotationRef/>
      </w:r>
      <w:r>
        <w:t>In step 4 above, you told us to delete this!</w:t>
      </w:r>
    </w:p>
  </w:comment>
  <w:comment w:id="76" w:author="Author" w:initials="A">
    <w:p w14:paraId="4770A71F" w14:textId="247EFEF9" w:rsidR="00355603" w:rsidRDefault="00355603">
      <w:pPr>
        <w:pStyle w:val="CommentText"/>
      </w:pPr>
      <w:r>
        <w:rPr>
          <w:rStyle w:val="CommentReference"/>
        </w:rPr>
        <w:annotationRef/>
      </w:r>
      <w:r>
        <w:t>You don’t have a step to add this</w:t>
      </w:r>
    </w:p>
  </w:comment>
  <w:comment w:id="78" w:author="Author" w:initials="A">
    <w:p w14:paraId="44021A71" w14:textId="77777777" w:rsidR="00617B9B" w:rsidRDefault="00617B9B">
      <w:pPr>
        <w:pStyle w:val="CommentText"/>
      </w:pPr>
      <w:r>
        <w:rPr>
          <w:rStyle w:val="CommentReference"/>
        </w:rPr>
        <w:annotationRef/>
      </w:r>
      <w:r w:rsidR="00355603">
        <w:t>There are problems with this exercise. First time I ran it, it was squeezed into a left column – you forgot to tell them to delete the Column definitions.</w:t>
      </w:r>
    </w:p>
    <w:p w14:paraId="1D8449B3" w14:textId="65C27D6C" w:rsidR="00355603" w:rsidRDefault="00355603">
      <w:pPr>
        <w:pStyle w:val="CommentText"/>
      </w:pPr>
      <w:r>
        <w:t>After removing those, it’s better, but the long text overlays the user image and username. You forgot to tell them to add the RelativePanel.Below on the Description Stackpanel</w:t>
      </w:r>
      <w:bookmarkStart w:id="79" w:name="_GoBack"/>
      <w:bookmarkEnd w:id="79"/>
    </w:p>
    <w:p w14:paraId="342B7ED9" w14:textId="080D2B20" w:rsidR="00355603" w:rsidRDefault="00355603">
      <w:pPr>
        <w:pStyle w:val="CommentText"/>
      </w:pPr>
      <w:r>
        <w:t>Fix this!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40074C" w15:done="0"/>
  <w15:commentEx w15:paraId="7FC868F9" w15:done="0"/>
  <w15:commentEx w15:paraId="36C5E046" w15:done="0"/>
  <w15:commentEx w15:paraId="4C3EFBFA" w15:done="0"/>
  <w15:commentEx w15:paraId="4770A71F" w15:done="0"/>
  <w15:commentEx w15:paraId="342B7ED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BC9B4D" w14:textId="77777777" w:rsidR="00722D20" w:rsidRPr="001253EC" w:rsidRDefault="00722D20"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14:paraId="3688B5D5" w14:textId="77777777" w:rsidR="00722D20" w:rsidRPr="001253EC" w:rsidRDefault="00722D20"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auto"/>
    <w:pitch w:val="variable"/>
    <w:sig w:usb0="E00002FF" w:usb1="6AC7FDFB" w:usb2="08000012" w:usb3="00000000" w:csb0="000200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115CA" w14:textId="3BC5BB3F" w:rsidR="005B0C67" w:rsidRDefault="005B0C67">
    <w:pPr>
      <w:pStyle w:val="Footer"/>
      <w:jc w:val="right"/>
    </w:pPr>
    <w:r>
      <w:t xml:space="preserve">Page </w:t>
    </w:r>
    <w:sdt>
      <w:sdtPr>
        <w:id w:val="-15072081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55603">
          <w:rPr>
            <w:noProof/>
          </w:rPr>
          <w:t>23</w:t>
        </w:r>
        <w:r>
          <w:rPr>
            <w:noProof/>
          </w:rPr>
          <w:fldChar w:fldCharType="end"/>
        </w:r>
      </w:sdtContent>
    </w:sdt>
  </w:p>
  <w:p w14:paraId="7314AE34" w14:textId="77777777" w:rsidR="005B0C67" w:rsidRDefault="005B0C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A08FE3" w14:textId="77777777" w:rsidR="00722D20" w:rsidRPr="001253EC" w:rsidRDefault="00722D20"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14:paraId="68E10A89" w14:textId="77777777" w:rsidR="00722D20" w:rsidRPr="001253EC" w:rsidRDefault="00722D20"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44D36"/>
    <w:multiLevelType w:val="hybridMultilevel"/>
    <w:tmpl w:val="81343DD0"/>
    <w:lvl w:ilvl="0" w:tplc="BEE0357C">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1"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3"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5"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 w15:restartNumberingAfterBreak="0">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7"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8" w15:restartNumberingAfterBreak="0">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9"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0" w15:restartNumberingAfterBreak="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5"/>
  </w:num>
  <w:num w:numId="2">
    <w:abstractNumId w:val="1"/>
  </w:num>
  <w:num w:numId="3">
    <w:abstractNumId w:val="10"/>
  </w:num>
  <w:num w:numId="4">
    <w:abstractNumId w:val="6"/>
  </w:num>
  <w:num w:numId="5">
    <w:abstractNumId w:val="7"/>
  </w:num>
  <w:num w:numId="6">
    <w:abstractNumId w:val="3"/>
  </w:num>
  <w:num w:numId="7">
    <w:abstractNumId w:val="9"/>
  </w:num>
  <w:num w:numId="8">
    <w:abstractNumId w:val="2"/>
  </w:num>
  <w:num w:numId="9">
    <w:abstractNumId w:val="8"/>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0"/>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oNotDisplayPageBoundaries/>
  <w:activeWritingStyle w:appName="MSWord" w:lang="en-US" w:vendorID="64" w:dllVersion="131078" w:nlCheck="1" w:checkStyle="0"/>
  <w:activeWritingStyle w:appName="MSWord" w:lang="en-NZ" w:vendorID="64" w:dllVersion="131078" w:nlCheck="1" w:checkStyle="0"/>
  <w:activeWritingStyle w:appName="MSWord" w:lang="fr-FR" w:vendorID="64" w:dllVersion="131078" w:nlCheck="1" w:checkStyle="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C6"/>
    <w:rsid w:val="00000342"/>
    <w:rsid w:val="00000903"/>
    <w:rsid w:val="000012DE"/>
    <w:rsid w:val="000014EC"/>
    <w:rsid w:val="00001A44"/>
    <w:rsid w:val="00001BEA"/>
    <w:rsid w:val="000032BE"/>
    <w:rsid w:val="00003661"/>
    <w:rsid w:val="00003EE5"/>
    <w:rsid w:val="00005642"/>
    <w:rsid w:val="0000698D"/>
    <w:rsid w:val="00007C9B"/>
    <w:rsid w:val="00010A9D"/>
    <w:rsid w:val="00010AA1"/>
    <w:rsid w:val="000114CC"/>
    <w:rsid w:val="0001235C"/>
    <w:rsid w:val="00012DC4"/>
    <w:rsid w:val="00014209"/>
    <w:rsid w:val="00014ED9"/>
    <w:rsid w:val="0001562C"/>
    <w:rsid w:val="00016B41"/>
    <w:rsid w:val="00016CA5"/>
    <w:rsid w:val="00017095"/>
    <w:rsid w:val="00020B1B"/>
    <w:rsid w:val="0002135A"/>
    <w:rsid w:val="00021775"/>
    <w:rsid w:val="000217E7"/>
    <w:rsid w:val="0002485C"/>
    <w:rsid w:val="00024C77"/>
    <w:rsid w:val="000254EE"/>
    <w:rsid w:val="000256CC"/>
    <w:rsid w:val="00025814"/>
    <w:rsid w:val="0002591C"/>
    <w:rsid w:val="00025C2A"/>
    <w:rsid w:val="00026DED"/>
    <w:rsid w:val="000277B4"/>
    <w:rsid w:val="00027822"/>
    <w:rsid w:val="00030F52"/>
    <w:rsid w:val="000310F2"/>
    <w:rsid w:val="00031D13"/>
    <w:rsid w:val="000325AE"/>
    <w:rsid w:val="00032704"/>
    <w:rsid w:val="00032CD5"/>
    <w:rsid w:val="00034CE0"/>
    <w:rsid w:val="00035263"/>
    <w:rsid w:val="00035A71"/>
    <w:rsid w:val="00036106"/>
    <w:rsid w:val="00036533"/>
    <w:rsid w:val="00036D27"/>
    <w:rsid w:val="000370F7"/>
    <w:rsid w:val="00037860"/>
    <w:rsid w:val="00037B1E"/>
    <w:rsid w:val="000400C8"/>
    <w:rsid w:val="00040BEA"/>
    <w:rsid w:val="00041A8C"/>
    <w:rsid w:val="00043AC6"/>
    <w:rsid w:val="00044440"/>
    <w:rsid w:val="00045842"/>
    <w:rsid w:val="00045DA5"/>
    <w:rsid w:val="000463AE"/>
    <w:rsid w:val="00047ADA"/>
    <w:rsid w:val="0005062A"/>
    <w:rsid w:val="00050C4D"/>
    <w:rsid w:val="00053E91"/>
    <w:rsid w:val="00054D08"/>
    <w:rsid w:val="00055CD4"/>
    <w:rsid w:val="00057320"/>
    <w:rsid w:val="00057BE4"/>
    <w:rsid w:val="00060F83"/>
    <w:rsid w:val="0006115C"/>
    <w:rsid w:val="000613DC"/>
    <w:rsid w:val="00061A50"/>
    <w:rsid w:val="00062DC6"/>
    <w:rsid w:val="00063819"/>
    <w:rsid w:val="00063F29"/>
    <w:rsid w:val="00064A9D"/>
    <w:rsid w:val="00064B58"/>
    <w:rsid w:val="00064E81"/>
    <w:rsid w:val="00065BAD"/>
    <w:rsid w:val="000661DF"/>
    <w:rsid w:val="000673C4"/>
    <w:rsid w:val="000713EF"/>
    <w:rsid w:val="000724FD"/>
    <w:rsid w:val="00074B7D"/>
    <w:rsid w:val="000760A6"/>
    <w:rsid w:val="00077C3D"/>
    <w:rsid w:val="0008194D"/>
    <w:rsid w:val="00081E05"/>
    <w:rsid w:val="0008307B"/>
    <w:rsid w:val="0008380B"/>
    <w:rsid w:val="000846FC"/>
    <w:rsid w:val="00085F44"/>
    <w:rsid w:val="000873C8"/>
    <w:rsid w:val="000877C8"/>
    <w:rsid w:val="0009008A"/>
    <w:rsid w:val="00090860"/>
    <w:rsid w:val="000909C2"/>
    <w:rsid w:val="00092DC6"/>
    <w:rsid w:val="00092F57"/>
    <w:rsid w:val="000943C9"/>
    <w:rsid w:val="00094D4A"/>
    <w:rsid w:val="000951FA"/>
    <w:rsid w:val="00095276"/>
    <w:rsid w:val="000954FD"/>
    <w:rsid w:val="00097A37"/>
    <w:rsid w:val="00097E68"/>
    <w:rsid w:val="000A0105"/>
    <w:rsid w:val="000A04FA"/>
    <w:rsid w:val="000A11AD"/>
    <w:rsid w:val="000A1856"/>
    <w:rsid w:val="000A196E"/>
    <w:rsid w:val="000A1E69"/>
    <w:rsid w:val="000A2091"/>
    <w:rsid w:val="000A282B"/>
    <w:rsid w:val="000A4808"/>
    <w:rsid w:val="000A4B14"/>
    <w:rsid w:val="000A5264"/>
    <w:rsid w:val="000A69A2"/>
    <w:rsid w:val="000A7356"/>
    <w:rsid w:val="000A7930"/>
    <w:rsid w:val="000A7F4E"/>
    <w:rsid w:val="000B02E9"/>
    <w:rsid w:val="000B079F"/>
    <w:rsid w:val="000B07E2"/>
    <w:rsid w:val="000B0B69"/>
    <w:rsid w:val="000B1975"/>
    <w:rsid w:val="000B2140"/>
    <w:rsid w:val="000B3D6E"/>
    <w:rsid w:val="000B4D19"/>
    <w:rsid w:val="000B55A4"/>
    <w:rsid w:val="000B6E6F"/>
    <w:rsid w:val="000B7CF1"/>
    <w:rsid w:val="000B7D49"/>
    <w:rsid w:val="000C05A2"/>
    <w:rsid w:val="000C06D4"/>
    <w:rsid w:val="000C0AAE"/>
    <w:rsid w:val="000C237C"/>
    <w:rsid w:val="000C2B7E"/>
    <w:rsid w:val="000C2D06"/>
    <w:rsid w:val="000C2DAC"/>
    <w:rsid w:val="000C3621"/>
    <w:rsid w:val="000C3B7A"/>
    <w:rsid w:val="000C40C9"/>
    <w:rsid w:val="000C420D"/>
    <w:rsid w:val="000C7382"/>
    <w:rsid w:val="000C745D"/>
    <w:rsid w:val="000C7BA5"/>
    <w:rsid w:val="000D0300"/>
    <w:rsid w:val="000D147E"/>
    <w:rsid w:val="000D18B6"/>
    <w:rsid w:val="000D2902"/>
    <w:rsid w:val="000D293F"/>
    <w:rsid w:val="000D2F95"/>
    <w:rsid w:val="000D4C93"/>
    <w:rsid w:val="000D5EB1"/>
    <w:rsid w:val="000D6111"/>
    <w:rsid w:val="000D6E12"/>
    <w:rsid w:val="000D6EB2"/>
    <w:rsid w:val="000E0027"/>
    <w:rsid w:val="000E0641"/>
    <w:rsid w:val="000E085F"/>
    <w:rsid w:val="000E0B42"/>
    <w:rsid w:val="000E1B47"/>
    <w:rsid w:val="000E36DC"/>
    <w:rsid w:val="000E3F1B"/>
    <w:rsid w:val="000E66E5"/>
    <w:rsid w:val="000F15F0"/>
    <w:rsid w:val="000F2291"/>
    <w:rsid w:val="000F2938"/>
    <w:rsid w:val="000F2B80"/>
    <w:rsid w:val="000F2F31"/>
    <w:rsid w:val="000F49B9"/>
    <w:rsid w:val="000F4AC2"/>
    <w:rsid w:val="000F4F9F"/>
    <w:rsid w:val="000F5C03"/>
    <w:rsid w:val="000F6002"/>
    <w:rsid w:val="000F6CB5"/>
    <w:rsid w:val="000F770D"/>
    <w:rsid w:val="000F7F26"/>
    <w:rsid w:val="00100A17"/>
    <w:rsid w:val="00101449"/>
    <w:rsid w:val="0010203F"/>
    <w:rsid w:val="00102636"/>
    <w:rsid w:val="00102DAB"/>
    <w:rsid w:val="001036A2"/>
    <w:rsid w:val="00104706"/>
    <w:rsid w:val="0010475E"/>
    <w:rsid w:val="00105C2B"/>
    <w:rsid w:val="00105C89"/>
    <w:rsid w:val="00107967"/>
    <w:rsid w:val="00107C1C"/>
    <w:rsid w:val="0011025E"/>
    <w:rsid w:val="001109F0"/>
    <w:rsid w:val="00110EE6"/>
    <w:rsid w:val="00112818"/>
    <w:rsid w:val="001129B0"/>
    <w:rsid w:val="00112A0C"/>
    <w:rsid w:val="001137F8"/>
    <w:rsid w:val="00113BF9"/>
    <w:rsid w:val="00114CA2"/>
    <w:rsid w:val="0011592E"/>
    <w:rsid w:val="00115F6A"/>
    <w:rsid w:val="00115F90"/>
    <w:rsid w:val="001164A4"/>
    <w:rsid w:val="00116D8E"/>
    <w:rsid w:val="00117160"/>
    <w:rsid w:val="00117240"/>
    <w:rsid w:val="0012053C"/>
    <w:rsid w:val="00120CEC"/>
    <w:rsid w:val="001214C9"/>
    <w:rsid w:val="001217D6"/>
    <w:rsid w:val="00122CEB"/>
    <w:rsid w:val="00123716"/>
    <w:rsid w:val="00123BFC"/>
    <w:rsid w:val="00124A58"/>
    <w:rsid w:val="00124C19"/>
    <w:rsid w:val="001252DA"/>
    <w:rsid w:val="001253EC"/>
    <w:rsid w:val="001265D1"/>
    <w:rsid w:val="00132577"/>
    <w:rsid w:val="001336C1"/>
    <w:rsid w:val="00134229"/>
    <w:rsid w:val="001345C1"/>
    <w:rsid w:val="00135027"/>
    <w:rsid w:val="00136C1C"/>
    <w:rsid w:val="0013751B"/>
    <w:rsid w:val="001378DC"/>
    <w:rsid w:val="00137ACA"/>
    <w:rsid w:val="00137CF7"/>
    <w:rsid w:val="00140736"/>
    <w:rsid w:val="001413B3"/>
    <w:rsid w:val="00141A75"/>
    <w:rsid w:val="001429EB"/>
    <w:rsid w:val="001430F0"/>
    <w:rsid w:val="0014312A"/>
    <w:rsid w:val="00143F14"/>
    <w:rsid w:val="001443FC"/>
    <w:rsid w:val="001444E7"/>
    <w:rsid w:val="00144B2E"/>
    <w:rsid w:val="0014544E"/>
    <w:rsid w:val="0014556C"/>
    <w:rsid w:val="00145DBA"/>
    <w:rsid w:val="00146309"/>
    <w:rsid w:val="0014701E"/>
    <w:rsid w:val="001518D3"/>
    <w:rsid w:val="00152102"/>
    <w:rsid w:val="0015286F"/>
    <w:rsid w:val="00152C9E"/>
    <w:rsid w:val="00152F83"/>
    <w:rsid w:val="00153305"/>
    <w:rsid w:val="001545D8"/>
    <w:rsid w:val="00155951"/>
    <w:rsid w:val="00156E87"/>
    <w:rsid w:val="00157E0D"/>
    <w:rsid w:val="00161FB4"/>
    <w:rsid w:val="00165AFC"/>
    <w:rsid w:val="00165EB1"/>
    <w:rsid w:val="00167020"/>
    <w:rsid w:val="00167916"/>
    <w:rsid w:val="00167D24"/>
    <w:rsid w:val="0017065E"/>
    <w:rsid w:val="00170686"/>
    <w:rsid w:val="00171C2F"/>
    <w:rsid w:val="00171DED"/>
    <w:rsid w:val="001737E9"/>
    <w:rsid w:val="001740BA"/>
    <w:rsid w:val="00174AB3"/>
    <w:rsid w:val="00175353"/>
    <w:rsid w:val="001757AA"/>
    <w:rsid w:val="001768C6"/>
    <w:rsid w:val="00176B5A"/>
    <w:rsid w:val="0017711A"/>
    <w:rsid w:val="001771B6"/>
    <w:rsid w:val="0018116E"/>
    <w:rsid w:val="00181797"/>
    <w:rsid w:val="0018197C"/>
    <w:rsid w:val="00181A43"/>
    <w:rsid w:val="00182240"/>
    <w:rsid w:val="001835C9"/>
    <w:rsid w:val="00183F6B"/>
    <w:rsid w:val="00184077"/>
    <w:rsid w:val="00186E4D"/>
    <w:rsid w:val="00186F4D"/>
    <w:rsid w:val="001877D7"/>
    <w:rsid w:val="00187FCE"/>
    <w:rsid w:val="00190707"/>
    <w:rsid w:val="001907ED"/>
    <w:rsid w:val="00190F21"/>
    <w:rsid w:val="00191100"/>
    <w:rsid w:val="00191E20"/>
    <w:rsid w:val="00192C2F"/>
    <w:rsid w:val="001930E7"/>
    <w:rsid w:val="0019327C"/>
    <w:rsid w:val="00193974"/>
    <w:rsid w:val="00193DB3"/>
    <w:rsid w:val="001940EE"/>
    <w:rsid w:val="001941E3"/>
    <w:rsid w:val="00194DB3"/>
    <w:rsid w:val="00195760"/>
    <w:rsid w:val="00196E97"/>
    <w:rsid w:val="00196F9C"/>
    <w:rsid w:val="001971E6"/>
    <w:rsid w:val="00197857"/>
    <w:rsid w:val="00197BB5"/>
    <w:rsid w:val="001A0558"/>
    <w:rsid w:val="001A05F4"/>
    <w:rsid w:val="001A188D"/>
    <w:rsid w:val="001A3D83"/>
    <w:rsid w:val="001A41D9"/>
    <w:rsid w:val="001A434A"/>
    <w:rsid w:val="001A4528"/>
    <w:rsid w:val="001A4728"/>
    <w:rsid w:val="001A5CC0"/>
    <w:rsid w:val="001A74A1"/>
    <w:rsid w:val="001B0340"/>
    <w:rsid w:val="001B0AF4"/>
    <w:rsid w:val="001B1394"/>
    <w:rsid w:val="001B152D"/>
    <w:rsid w:val="001B1FFD"/>
    <w:rsid w:val="001B20A9"/>
    <w:rsid w:val="001B21AA"/>
    <w:rsid w:val="001B2235"/>
    <w:rsid w:val="001B3608"/>
    <w:rsid w:val="001B36A2"/>
    <w:rsid w:val="001B61C9"/>
    <w:rsid w:val="001B624A"/>
    <w:rsid w:val="001B748F"/>
    <w:rsid w:val="001B78A3"/>
    <w:rsid w:val="001C0885"/>
    <w:rsid w:val="001C0C82"/>
    <w:rsid w:val="001C3A2A"/>
    <w:rsid w:val="001C428E"/>
    <w:rsid w:val="001C43A4"/>
    <w:rsid w:val="001C443C"/>
    <w:rsid w:val="001C45D5"/>
    <w:rsid w:val="001C51DB"/>
    <w:rsid w:val="001C7240"/>
    <w:rsid w:val="001C72E5"/>
    <w:rsid w:val="001C775D"/>
    <w:rsid w:val="001D083F"/>
    <w:rsid w:val="001D1192"/>
    <w:rsid w:val="001D14B3"/>
    <w:rsid w:val="001D286B"/>
    <w:rsid w:val="001D328A"/>
    <w:rsid w:val="001D3654"/>
    <w:rsid w:val="001D460F"/>
    <w:rsid w:val="001D5B16"/>
    <w:rsid w:val="001D6D49"/>
    <w:rsid w:val="001D6F1E"/>
    <w:rsid w:val="001D708D"/>
    <w:rsid w:val="001D71CE"/>
    <w:rsid w:val="001E08F1"/>
    <w:rsid w:val="001E0ACB"/>
    <w:rsid w:val="001E2D0B"/>
    <w:rsid w:val="001E495B"/>
    <w:rsid w:val="001E5271"/>
    <w:rsid w:val="001E57CD"/>
    <w:rsid w:val="001E5FA4"/>
    <w:rsid w:val="001E6B94"/>
    <w:rsid w:val="001E6CDC"/>
    <w:rsid w:val="001E6F95"/>
    <w:rsid w:val="001E7CDE"/>
    <w:rsid w:val="001F0895"/>
    <w:rsid w:val="001F0FCD"/>
    <w:rsid w:val="001F2893"/>
    <w:rsid w:val="001F2EEE"/>
    <w:rsid w:val="001F2FD0"/>
    <w:rsid w:val="001F5F27"/>
    <w:rsid w:val="001F62FD"/>
    <w:rsid w:val="001F65C7"/>
    <w:rsid w:val="001F67DE"/>
    <w:rsid w:val="001F721E"/>
    <w:rsid w:val="001F7CD0"/>
    <w:rsid w:val="001F7DC1"/>
    <w:rsid w:val="002005D6"/>
    <w:rsid w:val="00200F59"/>
    <w:rsid w:val="00201564"/>
    <w:rsid w:val="00202510"/>
    <w:rsid w:val="00203AF9"/>
    <w:rsid w:val="00203DC3"/>
    <w:rsid w:val="0020408E"/>
    <w:rsid w:val="0020439A"/>
    <w:rsid w:val="00204890"/>
    <w:rsid w:val="002049CD"/>
    <w:rsid w:val="00205B71"/>
    <w:rsid w:val="002072A5"/>
    <w:rsid w:val="00207939"/>
    <w:rsid w:val="0021066C"/>
    <w:rsid w:val="00210B6C"/>
    <w:rsid w:val="00211D6B"/>
    <w:rsid w:val="00212C20"/>
    <w:rsid w:val="00213288"/>
    <w:rsid w:val="0021379D"/>
    <w:rsid w:val="002137D3"/>
    <w:rsid w:val="00213AD4"/>
    <w:rsid w:val="0021505A"/>
    <w:rsid w:val="00215AFC"/>
    <w:rsid w:val="00217379"/>
    <w:rsid w:val="002206E5"/>
    <w:rsid w:val="00220C20"/>
    <w:rsid w:val="00220CB8"/>
    <w:rsid w:val="00220DC1"/>
    <w:rsid w:val="00221A49"/>
    <w:rsid w:val="002226FB"/>
    <w:rsid w:val="00224042"/>
    <w:rsid w:val="00226069"/>
    <w:rsid w:val="00226996"/>
    <w:rsid w:val="00227320"/>
    <w:rsid w:val="002275B7"/>
    <w:rsid w:val="002279FC"/>
    <w:rsid w:val="00227C17"/>
    <w:rsid w:val="00230F68"/>
    <w:rsid w:val="002312CD"/>
    <w:rsid w:val="002318FF"/>
    <w:rsid w:val="00231F49"/>
    <w:rsid w:val="00231F6A"/>
    <w:rsid w:val="00232259"/>
    <w:rsid w:val="00233F8E"/>
    <w:rsid w:val="00233FC4"/>
    <w:rsid w:val="002346EE"/>
    <w:rsid w:val="002348AA"/>
    <w:rsid w:val="0023496A"/>
    <w:rsid w:val="002359AF"/>
    <w:rsid w:val="00236213"/>
    <w:rsid w:val="00236232"/>
    <w:rsid w:val="00236323"/>
    <w:rsid w:val="002377B4"/>
    <w:rsid w:val="002400AE"/>
    <w:rsid w:val="00240972"/>
    <w:rsid w:val="00240B4B"/>
    <w:rsid w:val="002424E2"/>
    <w:rsid w:val="002436D4"/>
    <w:rsid w:val="00245A73"/>
    <w:rsid w:val="00245B07"/>
    <w:rsid w:val="002467D2"/>
    <w:rsid w:val="0024684B"/>
    <w:rsid w:val="0024728D"/>
    <w:rsid w:val="00247DA6"/>
    <w:rsid w:val="00251270"/>
    <w:rsid w:val="002523BC"/>
    <w:rsid w:val="0025283D"/>
    <w:rsid w:val="00255511"/>
    <w:rsid w:val="00255B27"/>
    <w:rsid w:val="002564B7"/>
    <w:rsid w:val="00256900"/>
    <w:rsid w:val="00256E96"/>
    <w:rsid w:val="00256F53"/>
    <w:rsid w:val="002570F9"/>
    <w:rsid w:val="00257360"/>
    <w:rsid w:val="002573C3"/>
    <w:rsid w:val="00257923"/>
    <w:rsid w:val="002600C1"/>
    <w:rsid w:val="0026153F"/>
    <w:rsid w:val="0026158D"/>
    <w:rsid w:val="0026174E"/>
    <w:rsid w:val="00264613"/>
    <w:rsid w:val="00264EC1"/>
    <w:rsid w:val="002650E9"/>
    <w:rsid w:val="002657A6"/>
    <w:rsid w:val="0026625B"/>
    <w:rsid w:val="002674B9"/>
    <w:rsid w:val="002703CE"/>
    <w:rsid w:val="00270D5C"/>
    <w:rsid w:val="002714BE"/>
    <w:rsid w:val="0027403E"/>
    <w:rsid w:val="00274966"/>
    <w:rsid w:val="002749B4"/>
    <w:rsid w:val="00274A0B"/>
    <w:rsid w:val="002754F7"/>
    <w:rsid w:val="0027557D"/>
    <w:rsid w:val="00275795"/>
    <w:rsid w:val="00275BF4"/>
    <w:rsid w:val="00277091"/>
    <w:rsid w:val="00280013"/>
    <w:rsid w:val="002802AD"/>
    <w:rsid w:val="00280B2B"/>
    <w:rsid w:val="0028284F"/>
    <w:rsid w:val="00284740"/>
    <w:rsid w:val="00284F5B"/>
    <w:rsid w:val="00285209"/>
    <w:rsid w:val="00285B87"/>
    <w:rsid w:val="00285D9E"/>
    <w:rsid w:val="0028632F"/>
    <w:rsid w:val="00286E73"/>
    <w:rsid w:val="00290DE6"/>
    <w:rsid w:val="0029348B"/>
    <w:rsid w:val="00294102"/>
    <w:rsid w:val="00294165"/>
    <w:rsid w:val="00294BCF"/>
    <w:rsid w:val="00294EE9"/>
    <w:rsid w:val="00295240"/>
    <w:rsid w:val="00295920"/>
    <w:rsid w:val="002962B7"/>
    <w:rsid w:val="00296ADE"/>
    <w:rsid w:val="00297B72"/>
    <w:rsid w:val="00297EDF"/>
    <w:rsid w:val="002A07AE"/>
    <w:rsid w:val="002A0E44"/>
    <w:rsid w:val="002A121A"/>
    <w:rsid w:val="002A2489"/>
    <w:rsid w:val="002A2AA2"/>
    <w:rsid w:val="002A42C2"/>
    <w:rsid w:val="002A5060"/>
    <w:rsid w:val="002A55EC"/>
    <w:rsid w:val="002A5D0D"/>
    <w:rsid w:val="002A7F46"/>
    <w:rsid w:val="002B1413"/>
    <w:rsid w:val="002B3936"/>
    <w:rsid w:val="002B3FF3"/>
    <w:rsid w:val="002B4FBE"/>
    <w:rsid w:val="002B5859"/>
    <w:rsid w:val="002B5A0C"/>
    <w:rsid w:val="002C06DB"/>
    <w:rsid w:val="002C0D7C"/>
    <w:rsid w:val="002C11D6"/>
    <w:rsid w:val="002C13A9"/>
    <w:rsid w:val="002C2E40"/>
    <w:rsid w:val="002C3374"/>
    <w:rsid w:val="002C3461"/>
    <w:rsid w:val="002C4599"/>
    <w:rsid w:val="002C59FE"/>
    <w:rsid w:val="002C646A"/>
    <w:rsid w:val="002C65C4"/>
    <w:rsid w:val="002C7597"/>
    <w:rsid w:val="002D0136"/>
    <w:rsid w:val="002D0BDC"/>
    <w:rsid w:val="002D2382"/>
    <w:rsid w:val="002D2EE8"/>
    <w:rsid w:val="002D366C"/>
    <w:rsid w:val="002D3B34"/>
    <w:rsid w:val="002D44A9"/>
    <w:rsid w:val="002D4EB8"/>
    <w:rsid w:val="002D584B"/>
    <w:rsid w:val="002D5F19"/>
    <w:rsid w:val="002D6E2E"/>
    <w:rsid w:val="002D7A35"/>
    <w:rsid w:val="002E0BD7"/>
    <w:rsid w:val="002E11EC"/>
    <w:rsid w:val="002E1300"/>
    <w:rsid w:val="002E25C7"/>
    <w:rsid w:val="002E2EA5"/>
    <w:rsid w:val="002E3961"/>
    <w:rsid w:val="002E3C33"/>
    <w:rsid w:val="002E3DB7"/>
    <w:rsid w:val="002E43EE"/>
    <w:rsid w:val="002E4870"/>
    <w:rsid w:val="002E5A46"/>
    <w:rsid w:val="002E6325"/>
    <w:rsid w:val="002E67CC"/>
    <w:rsid w:val="002E69A5"/>
    <w:rsid w:val="002E6F72"/>
    <w:rsid w:val="002E7FF0"/>
    <w:rsid w:val="002F0115"/>
    <w:rsid w:val="002F0670"/>
    <w:rsid w:val="002F06A1"/>
    <w:rsid w:val="002F0E46"/>
    <w:rsid w:val="002F13EB"/>
    <w:rsid w:val="002F15BC"/>
    <w:rsid w:val="002F2884"/>
    <w:rsid w:val="002F2D96"/>
    <w:rsid w:val="002F3514"/>
    <w:rsid w:val="002F4674"/>
    <w:rsid w:val="002F57A4"/>
    <w:rsid w:val="002F633C"/>
    <w:rsid w:val="002F63FB"/>
    <w:rsid w:val="002F6708"/>
    <w:rsid w:val="002F792C"/>
    <w:rsid w:val="003005EA"/>
    <w:rsid w:val="003006A3"/>
    <w:rsid w:val="0030093F"/>
    <w:rsid w:val="00300D5A"/>
    <w:rsid w:val="003016B8"/>
    <w:rsid w:val="00301847"/>
    <w:rsid w:val="00301A71"/>
    <w:rsid w:val="00301FED"/>
    <w:rsid w:val="003024A9"/>
    <w:rsid w:val="00303AAD"/>
    <w:rsid w:val="00305B13"/>
    <w:rsid w:val="00305ED3"/>
    <w:rsid w:val="00306282"/>
    <w:rsid w:val="00306497"/>
    <w:rsid w:val="003068D1"/>
    <w:rsid w:val="00306E8E"/>
    <w:rsid w:val="00306F68"/>
    <w:rsid w:val="00306FEE"/>
    <w:rsid w:val="0031008A"/>
    <w:rsid w:val="00310513"/>
    <w:rsid w:val="00310D43"/>
    <w:rsid w:val="0031112E"/>
    <w:rsid w:val="003113FC"/>
    <w:rsid w:val="003115DB"/>
    <w:rsid w:val="0031160F"/>
    <w:rsid w:val="003117CA"/>
    <w:rsid w:val="00312E3E"/>
    <w:rsid w:val="003138A4"/>
    <w:rsid w:val="00315655"/>
    <w:rsid w:val="00315BCF"/>
    <w:rsid w:val="00320627"/>
    <w:rsid w:val="00321153"/>
    <w:rsid w:val="00321F2B"/>
    <w:rsid w:val="00322F10"/>
    <w:rsid w:val="00322F2D"/>
    <w:rsid w:val="0032321E"/>
    <w:rsid w:val="003235FE"/>
    <w:rsid w:val="00325FE7"/>
    <w:rsid w:val="0033010A"/>
    <w:rsid w:val="00331BC5"/>
    <w:rsid w:val="003320D2"/>
    <w:rsid w:val="00332FC6"/>
    <w:rsid w:val="00333585"/>
    <w:rsid w:val="0033424C"/>
    <w:rsid w:val="0033492E"/>
    <w:rsid w:val="00334D63"/>
    <w:rsid w:val="003403D6"/>
    <w:rsid w:val="00341831"/>
    <w:rsid w:val="00341C85"/>
    <w:rsid w:val="003425B2"/>
    <w:rsid w:val="003439B7"/>
    <w:rsid w:val="0034445B"/>
    <w:rsid w:val="0034477F"/>
    <w:rsid w:val="00344B4A"/>
    <w:rsid w:val="00344CF4"/>
    <w:rsid w:val="00345CA4"/>
    <w:rsid w:val="00347562"/>
    <w:rsid w:val="00347ABB"/>
    <w:rsid w:val="00350DAA"/>
    <w:rsid w:val="00350E19"/>
    <w:rsid w:val="00351385"/>
    <w:rsid w:val="003513B7"/>
    <w:rsid w:val="0035298E"/>
    <w:rsid w:val="00352C4F"/>
    <w:rsid w:val="00352EC4"/>
    <w:rsid w:val="00353A79"/>
    <w:rsid w:val="00355603"/>
    <w:rsid w:val="003558F3"/>
    <w:rsid w:val="00356B3B"/>
    <w:rsid w:val="00357023"/>
    <w:rsid w:val="00361E74"/>
    <w:rsid w:val="003622D2"/>
    <w:rsid w:val="00362832"/>
    <w:rsid w:val="00363285"/>
    <w:rsid w:val="00364745"/>
    <w:rsid w:val="00364D1D"/>
    <w:rsid w:val="00364E88"/>
    <w:rsid w:val="00365D13"/>
    <w:rsid w:val="00365FA1"/>
    <w:rsid w:val="00366B0F"/>
    <w:rsid w:val="0036722A"/>
    <w:rsid w:val="003676C9"/>
    <w:rsid w:val="00367BE7"/>
    <w:rsid w:val="00367CC8"/>
    <w:rsid w:val="00367F64"/>
    <w:rsid w:val="003702ED"/>
    <w:rsid w:val="00370A8A"/>
    <w:rsid w:val="0037328B"/>
    <w:rsid w:val="00374B19"/>
    <w:rsid w:val="0037602C"/>
    <w:rsid w:val="00376E6D"/>
    <w:rsid w:val="00376E6E"/>
    <w:rsid w:val="00377FBC"/>
    <w:rsid w:val="00381652"/>
    <w:rsid w:val="00381E95"/>
    <w:rsid w:val="00381EBD"/>
    <w:rsid w:val="00381FB6"/>
    <w:rsid w:val="003823AC"/>
    <w:rsid w:val="0038313D"/>
    <w:rsid w:val="00384031"/>
    <w:rsid w:val="00384286"/>
    <w:rsid w:val="0038438B"/>
    <w:rsid w:val="003849D7"/>
    <w:rsid w:val="00384BDA"/>
    <w:rsid w:val="003863E0"/>
    <w:rsid w:val="00387564"/>
    <w:rsid w:val="003901FF"/>
    <w:rsid w:val="003909BB"/>
    <w:rsid w:val="00390CC3"/>
    <w:rsid w:val="00390E00"/>
    <w:rsid w:val="00390EBF"/>
    <w:rsid w:val="003912EB"/>
    <w:rsid w:val="003918E0"/>
    <w:rsid w:val="00392290"/>
    <w:rsid w:val="003925CF"/>
    <w:rsid w:val="0039282B"/>
    <w:rsid w:val="00393474"/>
    <w:rsid w:val="003951B8"/>
    <w:rsid w:val="00395589"/>
    <w:rsid w:val="00395A73"/>
    <w:rsid w:val="00395CAF"/>
    <w:rsid w:val="0039619C"/>
    <w:rsid w:val="00396F00"/>
    <w:rsid w:val="00397AE0"/>
    <w:rsid w:val="003A2EE2"/>
    <w:rsid w:val="003A3450"/>
    <w:rsid w:val="003A44F7"/>
    <w:rsid w:val="003A49C7"/>
    <w:rsid w:val="003A55B8"/>
    <w:rsid w:val="003A55DF"/>
    <w:rsid w:val="003A5A30"/>
    <w:rsid w:val="003A5BF2"/>
    <w:rsid w:val="003A6720"/>
    <w:rsid w:val="003A68D5"/>
    <w:rsid w:val="003A6FB1"/>
    <w:rsid w:val="003A7B1A"/>
    <w:rsid w:val="003A7BEC"/>
    <w:rsid w:val="003B0070"/>
    <w:rsid w:val="003B06DA"/>
    <w:rsid w:val="003B2503"/>
    <w:rsid w:val="003B27A5"/>
    <w:rsid w:val="003B50CA"/>
    <w:rsid w:val="003B5A7E"/>
    <w:rsid w:val="003B5BC5"/>
    <w:rsid w:val="003B7214"/>
    <w:rsid w:val="003B72B0"/>
    <w:rsid w:val="003B7481"/>
    <w:rsid w:val="003B7724"/>
    <w:rsid w:val="003B77A1"/>
    <w:rsid w:val="003C0095"/>
    <w:rsid w:val="003C10A3"/>
    <w:rsid w:val="003C15A1"/>
    <w:rsid w:val="003C3F5D"/>
    <w:rsid w:val="003C4EA9"/>
    <w:rsid w:val="003C690D"/>
    <w:rsid w:val="003C6FD9"/>
    <w:rsid w:val="003D03D8"/>
    <w:rsid w:val="003D0970"/>
    <w:rsid w:val="003D31A5"/>
    <w:rsid w:val="003D326E"/>
    <w:rsid w:val="003D3EF7"/>
    <w:rsid w:val="003D45AB"/>
    <w:rsid w:val="003D4F92"/>
    <w:rsid w:val="003D556F"/>
    <w:rsid w:val="003E0305"/>
    <w:rsid w:val="003E0A44"/>
    <w:rsid w:val="003E1D57"/>
    <w:rsid w:val="003E208C"/>
    <w:rsid w:val="003E26DE"/>
    <w:rsid w:val="003E2AE4"/>
    <w:rsid w:val="003E2EF3"/>
    <w:rsid w:val="003E3A47"/>
    <w:rsid w:val="003E420A"/>
    <w:rsid w:val="003E50C7"/>
    <w:rsid w:val="003E6057"/>
    <w:rsid w:val="003E6B83"/>
    <w:rsid w:val="003E75E9"/>
    <w:rsid w:val="003E7D02"/>
    <w:rsid w:val="003E7D56"/>
    <w:rsid w:val="003F0369"/>
    <w:rsid w:val="003F073C"/>
    <w:rsid w:val="003F079C"/>
    <w:rsid w:val="003F08DD"/>
    <w:rsid w:val="003F23E3"/>
    <w:rsid w:val="003F4AE6"/>
    <w:rsid w:val="003F4B38"/>
    <w:rsid w:val="003F58DB"/>
    <w:rsid w:val="003F6430"/>
    <w:rsid w:val="003F697C"/>
    <w:rsid w:val="003F785E"/>
    <w:rsid w:val="003F7FCC"/>
    <w:rsid w:val="00400029"/>
    <w:rsid w:val="004008C0"/>
    <w:rsid w:val="00400FA7"/>
    <w:rsid w:val="00401065"/>
    <w:rsid w:val="004016FC"/>
    <w:rsid w:val="004026C7"/>
    <w:rsid w:val="0040328D"/>
    <w:rsid w:val="004039CE"/>
    <w:rsid w:val="00403EC6"/>
    <w:rsid w:val="004046C8"/>
    <w:rsid w:val="0040617A"/>
    <w:rsid w:val="00406332"/>
    <w:rsid w:val="004075AA"/>
    <w:rsid w:val="00407DD7"/>
    <w:rsid w:val="0041090C"/>
    <w:rsid w:val="00411222"/>
    <w:rsid w:val="00411282"/>
    <w:rsid w:val="004128A5"/>
    <w:rsid w:val="004144E0"/>
    <w:rsid w:val="004159BB"/>
    <w:rsid w:val="00415A82"/>
    <w:rsid w:val="00416126"/>
    <w:rsid w:val="00416901"/>
    <w:rsid w:val="00416A5C"/>
    <w:rsid w:val="00417B69"/>
    <w:rsid w:val="004207A1"/>
    <w:rsid w:val="004207C0"/>
    <w:rsid w:val="00420F64"/>
    <w:rsid w:val="00420F80"/>
    <w:rsid w:val="00422E07"/>
    <w:rsid w:val="00422E9E"/>
    <w:rsid w:val="00423FBB"/>
    <w:rsid w:val="00424DBF"/>
    <w:rsid w:val="004253EB"/>
    <w:rsid w:val="0042744C"/>
    <w:rsid w:val="0042754B"/>
    <w:rsid w:val="00430F53"/>
    <w:rsid w:val="00432739"/>
    <w:rsid w:val="00432D53"/>
    <w:rsid w:val="004334B4"/>
    <w:rsid w:val="00433FD7"/>
    <w:rsid w:val="00434DF9"/>
    <w:rsid w:val="004356F4"/>
    <w:rsid w:val="00435C3A"/>
    <w:rsid w:val="00435E59"/>
    <w:rsid w:val="004363EA"/>
    <w:rsid w:val="00436598"/>
    <w:rsid w:val="00436A0A"/>
    <w:rsid w:val="00437239"/>
    <w:rsid w:val="00437E6A"/>
    <w:rsid w:val="00440DCE"/>
    <w:rsid w:val="004414F3"/>
    <w:rsid w:val="00441874"/>
    <w:rsid w:val="00441AAA"/>
    <w:rsid w:val="00442D91"/>
    <w:rsid w:val="00444243"/>
    <w:rsid w:val="004447C1"/>
    <w:rsid w:val="00447AA7"/>
    <w:rsid w:val="00447B14"/>
    <w:rsid w:val="00447D7A"/>
    <w:rsid w:val="00451618"/>
    <w:rsid w:val="0045468C"/>
    <w:rsid w:val="004546BB"/>
    <w:rsid w:val="00455884"/>
    <w:rsid w:val="00456273"/>
    <w:rsid w:val="0045655A"/>
    <w:rsid w:val="004572CD"/>
    <w:rsid w:val="00460C29"/>
    <w:rsid w:val="00460D9A"/>
    <w:rsid w:val="004614D8"/>
    <w:rsid w:val="00461763"/>
    <w:rsid w:val="00463BCA"/>
    <w:rsid w:val="00465279"/>
    <w:rsid w:val="00465361"/>
    <w:rsid w:val="00465589"/>
    <w:rsid w:val="00466DD0"/>
    <w:rsid w:val="0047084D"/>
    <w:rsid w:val="00470908"/>
    <w:rsid w:val="00471A31"/>
    <w:rsid w:val="00471FBB"/>
    <w:rsid w:val="00473377"/>
    <w:rsid w:val="00473477"/>
    <w:rsid w:val="004734A9"/>
    <w:rsid w:val="004742E8"/>
    <w:rsid w:val="00474943"/>
    <w:rsid w:val="00474BC5"/>
    <w:rsid w:val="00475087"/>
    <w:rsid w:val="00475585"/>
    <w:rsid w:val="00475801"/>
    <w:rsid w:val="00476137"/>
    <w:rsid w:val="004761EC"/>
    <w:rsid w:val="004764D1"/>
    <w:rsid w:val="004774F3"/>
    <w:rsid w:val="004812F2"/>
    <w:rsid w:val="00481897"/>
    <w:rsid w:val="00481C79"/>
    <w:rsid w:val="004844DB"/>
    <w:rsid w:val="004845FF"/>
    <w:rsid w:val="00484680"/>
    <w:rsid w:val="004848E0"/>
    <w:rsid w:val="00486A07"/>
    <w:rsid w:val="00487249"/>
    <w:rsid w:val="0049060F"/>
    <w:rsid w:val="00490673"/>
    <w:rsid w:val="00491138"/>
    <w:rsid w:val="004920C2"/>
    <w:rsid w:val="00492370"/>
    <w:rsid w:val="00492609"/>
    <w:rsid w:val="00492835"/>
    <w:rsid w:val="004949FB"/>
    <w:rsid w:val="00494C22"/>
    <w:rsid w:val="0049584B"/>
    <w:rsid w:val="00495B45"/>
    <w:rsid w:val="0049620C"/>
    <w:rsid w:val="004977F0"/>
    <w:rsid w:val="00497F22"/>
    <w:rsid w:val="00497F6A"/>
    <w:rsid w:val="004A1DE0"/>
    <w:rsid w:val="004A2040"/>
    <w:rsid w:val="004A2150"/>
    <w:rsid w:val="004A22C3"/>
    <w:rsid w:val="004A24F8"/>
    <w:rsid w:val="004A453B"/>
    <w:rsid w:val="004A4681"/>
    <w:rsid w:val="004A519A"/>
    <w:rsid w:val="004A5370"/>
    <w:rsid w:val="004A53F9"/>
    <w:rsid w:val="004A7B71"/>
    <w:rsid w:val="004B0998"/>
    <w:rsid w:val="004B143A"/>
    <w:rsid w:val="004B323F"/>
    <w:rsid w:val="004B32C3"/>
    <w:rsid w:val="004B4654"/>
    <w:rsid w:val="004B4AF8"/>
    <w:rsid w:val="004B53ED"/>
    <w:rsid w:val="004B6308"/>
    <w:rsid w:val="004B6DDE"/>
    <w:rsid w:val="004B7595"/>
    <w:rsid w:val="004B79A6"/>
    <w:rsid w:val="004B7C35"/>
    <w:rsid w:val="004B7FCE"/>
    <w:rsid w:val="004C00B4"/>
    <w:rsid w:val="004C1134"/>
    <w:rsid w:val="004C20F4"/>
    <w:rsid w:val="004C2345"/>
    <w:rsid w:val="004C28A4"/>
    <w:rsid w:val="004C3B3E"/>
    <w:rsid w:val="004C3FBE"/>
    <w:rsid w:val="004C5BEE"/>
    <w:rsid w:val="004C610B"/>
    <w:rsid w:val="004C64D9"/>
    <w:rsid w:val="004C7C0F"/>
    <w:rsid w:val="004C7C91"/>
    <w:rsid w:val="004D051F"/>
    <w:rsid w:val="004D075C"/>
    <w:rsid w:val="004D1A8B"/>
    <w:rsid w:val="004D4675"/>
    <w:rsid w:val="004D75A4"/>
    <w:rsid w:val="004E181A"/>
    <w:rsid w:val="004E2D05"/>
    <w:rsid w:val="004E3534"/>
    <w:rsid w:val="004E3BD3"/>
    <w:rsid w:val="004E3C81"/>
    <w:rsid w:val="004E56BD"/>
    <w:rsid w:val="004E585B"/>
    <w:rsid w:val="004E6F84"/>
    <w:rsid w:val="004E7B96"/>
    <w:rsid w:val="004F071A"/>
    <w:rsid w:val="004F07C2"/>
    <w:rsid w:val="004F1658"/>
    <w:rsid w:val="004F186F"/>
    <w:rsid w:val="004F1999"/>
    <w:rsid w:val="004F2A80"/>
    <w:rsid w:val="004F34CD"/>
    <w:rsid w:val="004F3FCA"/>
    <w:rsid w:val="004F65C7"/>
    <w:rsid w:val="004F6C77"/>
    <w:rsid w:val="004F6DED"/>
    <w:rsid w:val="004F7323"/>
    <w:rsid w:val="005007FC"/>
    <w:rsid w:val="00500D10"/>
    <w:rsid w:val="00501057"/>
    <w:rsid w:val="0050165E"/>
    <w:rsid w:val="00501D42"/>
    <w:rsid w:val="005020BC"/>
    <w:rsid w:val="00502F08"/>
    <w:rsid w:val="0050304E"/>
    <w:rsid w:val="00503550"/>
    <w:rsid w:val="00504B0F"/>
    <w:rsid w:val="00506B04"/>
    <w:rsid w:val="0050701D"/>
    <w:rsid w:val="00510796"/>
    <w:rsid w:val="00511688"/>
    <w:rsid w:val="00511C58"/>
    <w:rsid w:val="00512B8D"/>
    <w:rsid w:val="00512C57"/>
    <w:rsid w:val="005135BC"/>
    <w:rsid w:val="0051384B"/>
    <w:rsid w:val="005138CF"/>
    <w:rsid w:val="00513912"/>
    <w:rsid w:val="00515756"/>
    <w:rsid w:val="00515A5B"/>
    <w:rsid w:val="00515FA8"/>
    <w:rsid w:val="005167BE"/>
    <w:rsid w:val="005170B2"/>
    <w:rsid w:val="00517D09"/>
    <w:rsid w:val="00525092"/>
    <w:rsid w:val="00525543"/>
    <w:rsid w:val="005265EE"/>
    <w:rsid w:val="00526848"/>
    <w:rsid w:val="00526DAC"/>
    <w:rsid w:val="005271AE"/>
    <w:rsid w:val="00527943"/>
    <w:rsid w:val="005307C2"/>
    <w:rsid w:val="00531BEA"/>
    <w:rsid w:val="00533CC2"/>
    <w:rsid w:val="00534378"/>
    <w:rsid w:val="00534BB4"/>
    <w:rsid w:val="00534BC8"/>
    <w:rsid w:val="00535449"/>
    <w:rsid w:val="005358AE"/>
    <w:rsid w:val="005361E5"/>
    <w:rsid w:val="00536436"/>
    <w:rsid w:val="0053656C"/>
    <w:rsid w:val="00536FEB"/>
    <w:rsid w:val="0053745E"/>
    <w:rsid w:val="00537823"/>
    <w:rsid w:val="00537976"/>
    <w:rsid w:val="00537D09"/>
    <w:rsid w:val="00540A81"/>
    <w:rsid w:val="00540D4E"/>
    <w:rsid w:val="00541E62"/>
    <w:rsid w:val="005421F4"/>
    <w:rsid w:val="005423F0"/>
    <w:rsid w:val="00542498"/>
    <w:rsid w:val="00542716"/>
    <w:rsid w:val="00542D73"/>
    <w:rsid w:val="005439B3"/>
    <w:rsid w:val="00543D78"/>
    <w:rsid w:val="00545478"/>
    <w:rsid w:val="00545D70"/>
    <w:rsid w:val="00547654"/>
    <w:rsid w:val="005500B4"/>
    <w:rsid w:val="005511B0"/>
    <w:rsid w:val="005531CC"/>
    <w:rsid w:val="0055366B"/>
    <w:rsid w:val="0055604F"/>
    <w:rsid w:val="00556BD6"/>
    <w:rsid w:val="00557C5F"/>
    <w:rsid w:val="00557D19"/>
    <w:rsid w:val="00561651"/>
    <w:rsid w:val="0056254C"/>
    <w:rsid w:val="005632A1"/>
    <w:rsid w:val="00563468"/>
    <w:rsid w:val="00564377"/>
    <w:rsid w:val="00565744"/>
    <w:rsid w:val="0056662C"/>
    <w:rsid w:val="005700E3"/>
    <w:rsid w:val="00570731"/>
    <w:rsid w:val="0057168F"/>
    <w:rsid w:val="00572042"/>
    <w:rsid w:val="00572B42"/>
    <w:rsid w:val="00572E6B"/>
    <w:rsid w:val="00572FD2"/>
    <w:rsid w:val="005740AE"/>
    <w:rsid w:val="005745AB"/>
    <w:rsid w:val="00574771"/>
    <w:rsid w:val="00576A42"/>
    <w:rsid w:val="00577134"/>
    <w:rsid w:val="005775A5"/>
    <w:rsid w:val="00581012"/>
    <w:rsid w:val="00582284"/>
    <w:rsid w:val="00582820"/>
    <w:rsid w:val="00583843"/>
    <w:rsid w:val="005849F0"/>
    <w:rsid w:val="005869F4"/>
    <w:rsid w:val="00586C8A"/>
    <w:rsid w:val="0059030F"/>
    <w:rsid w:val="005912C8"/>
    <w:rsid w:val="0059136E"/>
    <w:rsid w:val="005920C6"/>
    <w:rsid w:val="005937CD"/>
    <w:rsid w:val="00593FB6"/>
    <w:rsid w:val="00594031"/>
    <w:rsid w:val="005946D0"/>
    <w:rsid w:val="00594755"/>
    <w:rsid w:val="00594A2F"/>
    <w:rsid w:val="0059616E"/>
    <w:rsid w:val="00596B9C"/>
    <w:rsid w:val="005A0A60"/>
    <w:rsid w:val="005A10D5"/>
    <w:rsid w:val="005A266B"/>
    <w:rsid w:val="005A2C58"/>
    <w:rsid w:val="005A3020"/>
    <w:rsid w:val="005A5ABC"/>
    <w:rsid w:val="005A667B"/>
    <w:rsid w:val="005A68AE"/>
    <w:rsid w:val="005B0C67"/>
    <w:rsid w:val="005B0CA3"/>
    <w:rsid w:val="005B1198"/>
    <w:rsid w:val="005B11CC"/>
    <w:rsid w:val="005B141A"/>
    <w:rsid w:val="005B1BB3"/>
    <w:rsid w:val="005B2E94"/>
    <w:rsid w:val="005B30CB"/>
    <w:rsid w:val="005B3FF4"/>
    <w:rsid w:val="005B49FA"/>
    <w:rsid w:val="005B4B6C"/>
    <w:rsid w:val="005B5254"/>
    <w:rsid w:val="005B5FB7"/>
    <w:rsid w:val="005B5FDB"/>
    <w:rsid w:val="005B621A"/>
    <w:rsid w:val="005B77D2"/>
    <w:rsid w:val="005B7C95"/>
    <w:rsid w:val="005C01D1"/>
    <w:rsid w:val="005C09C1"/>
    <w:rsid w:val="005C279B"/>
    <w:rsid w:val="005C2D99"/>
    <w:rsid w:val="005C335C"/>
    <w:rsid w:val="005C360D"/>
    <w:rsid w:val="005C3C85"/>
    <w:rsid w:val="005C5C3A"/>
    <w:rsid w:val="005C62CA"/>
    <w:rsid w:val="005C6646"/>
    <w:rsid w:val="005C7221"/>
    <w:rsid w:val="005D240E"/>
    <w:rsid w:val="005D2484"/>
    <w:rsid w:val="005D2542"/>
    <w:rsid w:val="005D2FC6"/>
    <w:rsid w:val="005D3934"/>
    <w:rsid w:val="005D3B30"/>
    <w:rsid w:val="005D57E9"/>
    <w:rsid w:val="005D6E4E"/>
    <w:rsid w:val="005E051B"/>
    <w:rsid w:val="005E147B"/>
    <w:rsid w:val="005E3648"/>
    <w:rsid w:val="005E40DE"/>
    <w:rsid w:val="005E457C"/>
    <w:rsid w:val="005E4DAB"/>
    <w:rsid w:val="005E5C91"/>
    <w:rsid w:val="005E6120"/>
    <w:rsid w:val="005E616C"/>
    <w:rsid w:val="005E6FA1"/>
    <w:rsid w:val="005F086B"/>
    <w:rsid w:val="005F1050"/>
    <w:rsid w:val="005F16C1"/>
    <w:rsid w:val="005F1BEC"/>
    <w:rsid w:val="005F3DC4"/>
    <w:rsid w:val="005F46A3"/>
    <w:rsid w:val="005F5C6F"/>
    <w:rsid w:val="005F66E7"/>
    <w:rsid w:val="005F750F"/>
    <w:rsid w:val="006009AB"/>
    <w:rsid w:val="00601C76"/>
    <w:rsid w:val="00601CA3"/>
    <w:rsid w:val="00602981"/>
    <w:rsid w:val="00603E23"/>
    <w:rsid w:val="006053CB"/>
    <w:rsid w:val="006063A4"/>
    <w:rsid w:val="00606934"/>
    <w:rsid w:val="0060775F"/>
    <w:rsid w:val="00610052"/>
    <w:rsid w:val="0061121E"/>
    <w:rsid w:val="00615681"/>
    <w:rsid w:val="006157FA"/>
    <w:rsid w:val="006158DA"/>
    <w:rsid w:val="00616A3C"/>
    <w:rsid w:val="00617B9B"/>
    <w:rsid w:val="00617BBF"/>
    <w:rsid w:val="00617BCC"/>
    <w:rsid w:val="00620579"/>
    <w:rsid w:val="006218BA"/>
    <w:rsid w:val="00621C42"/>
    <w:rsid w:val="00622048"/>
    <w:rsid w:val="006226C7"/>
    <w:rsid w:val="00623852"/>
    <w:rsid w:val="0062402F"/>
    <w:rsid w:val="00624788"/>
    <w:rsid w:val="00624F12"/>
    <w:rsid w:val="00625E6C"/>
    <w:rsid w:val="00626E81"/>
    <w:rsid w:val="0062720E"/>
    <w:rsid w:val="00630156"/>
    <w:rsid w:val="00630D9F"/>
    <w:rsid w:val="00631CD5"/>
    <w:rsid w:val="00633500"/>
    <w:rsid w:val="00633629"/>
    <w:rsid w:val="00633695"/>
    <w:rsid w:val="0063395F"/>
    <w:rsid w:val="00633E94"/>
    <w:rsid w:val="0063423E"/>
    <w:rsid w:val="00635039"/>
    <w:rsid w:val="00635493"/>
    <w:rsid w:val="00637DDA"/>
    <w:rsid w:val="00637DE8"/>
    <w:rsid w:val="00640544"/>
    <w:rsid w:val="0064074C"/>
    <w:rsid w:val="00640982"/>
    <w:rsid w:val="00642EBC"/>
    <w:rsid w:val="0064366E"/>
    <w:rsid w:val="00643872"/>
    <w:rsid w:val="006455DC"/>
    <w:rsid w:val="00647894"/>
    <w:rsid w:val="00647975"/>
    <w:rsid w:val="00647C3D"/>
    <w:rsid w:val="00647E06"/>
    <w:rsid w:val="00650221"/>
    <w:rsid w:val="00650C23"/>
    <w:rsid w:val="006513AC"/>
    <w:rsid w:val="00652070"/>
    <w:rsid w:val="00652A3D"/>
    <w:rsid w:val="006534CC"/>
    <w:rsid w:val="00653F44"/>
    <w:rsid w:val="00654175"/>
    <w:rsid w:val="00654258"/>
    <w:rsid w:val="00654920"/>
    <w:rsid w:val="00654D19"/>
    <w:rsid w:val="00654EC8"/>
    <w:rsid w:val="0065626D"/>
    <w:rsid w:val="00657554"/>
    <w:rsid w:val="0066053F"/>
    <w:rsid w:val="00662ADC"/>
    <w:rsid w:val="00663D08"/>
    <w:rsid w:val="00664545"/>
    <w:rsid w:val="00664590"/>
    <w:rsid w:val="00664FAC"/>
    <w:rsid w:val="00665F5A"/>
    <w:rsid w:val="00666F3A"/>
    <w:rsid w:val="00670AC1"/>
    <w:rsid w:val="0067158B"/>
    <w:rsid w:val="00671DF4"/>
    <w:rsid w:val="00672B28"/>
    <w:rsid w:val="00672F29"/>
    <w:rsid w:val="00675000"/>
    <w:rsid w:val="0067507F"/>
    <w:rsid w:val="00677899"/>
    <w:rsid w:val="00677DAC"/>
    <w:rsid w:val="006800A1"/>
    <w:rsid w:val="00680178"/>
    <w:rsid w:val="006804A9"/>
    <w:rsid w:val="00680936"/>
    <w:rsid w:val="00681877"/>
    <w:rsid w:val="00681AFB"/>
    <w:rsid w:val="0068268F"/>
    <w:rsid w:val="0068300B"/>
    <w:rsid w:val="006837B5"/>
    <w:rsid w:val="006846D3"/>
    <w:rsid w:val="00684F79"/>
    <w:rsid w:val="00685463"/>
    <w:rsid w:val="0069014F"/>
    <w:rsid w:val="00690C30"/>
    <w:rsid w:val="006911A2"/>
    <w:rsid w:val="0069159D"/>
    <w:rsid w:val="00692567"/>
    <w:rsid w:val="00694034"/>
    <w:rsid w:val="00694BBA"/>
    <w:rsid w:val="00694DFB"/>
    <w:rsid w:val="006964AB"/>
    <w:rsid w:val="006A0032"/>
    <w:rsid w:val="006A124E"/>
    <w:rsid w:val="006A3525"/>
    <w:rsid w:val="006A483B"/>
    <w:rsid w:val="006A6681"/>
    <w:rsid w:val="006A714D"/>
    <w:rsid w:val="006A73A9"/>
    <w:rsid w:val="006A7AFC"/>
    <w:rsid w:val="006A7CCA"/>
    <w:rsid w:val="006A7E5E"/>
    <w:rsid w:val="006B1048"/>
    <w:rsid w:val="006B2498"/>
    <w:rsid w:val="006B2D23"/>
    <w:rsid w:val="006B37B9"/>
    <w:rsid w:val="006B3F07"/>
    <w:rsid w:val="006B4030"/>
    <w:rsid w:val="006B450B"/>
    <w:rsid w:val="006B46D4"/>
    <w:rsid w:val="006B52F4"/>
    <w:rsid w:val="006B6B6C"/>
    <w:rsid w:val="006B6B76"/>
    <w:rsid w:val="006B6D1E"/>
    <w:rsid w:val="006B75BE"/>
    <w:rsid w:val="006B7DEE"/>
    <w:rsid w:val="006C074B"/>
    <w:rsid w:val="006C0A22"/>
    <w:rsid w:val="006C0BED"/>
    <w:rsid w:val="006C2D01"/>
    <w:rsid w:val="006C3A06"/>
    <w:rsid w:val="006C41CD"/>
    <w:rsid w:val="006C4DF1"/>
    <w:rsid w:val="006C508F"/>
    <w:rsid w:val="006C6312"/>
    <w:rsid w:val="006C6DA8"/>
    <w:rsid w:val="006C7787"/>
    <w:rsid w:val="006D057F"/>
    <w:rsid w:val="006D0822"/>
    <w:rsid w:val="006D20B2"/>
    <w:rsid w:val="006D3E7B"/>
    <w:rsid w:val="006D3ED1"/>
    <w:rsid w:val="006D3F93"/>
    <w:rsid w:val="006D4FF6"/>
    <w:rsid w:val="006D576A"/>
    <w:rsid w:val="006D6ED1"/>
    <w:rsid w:val="006D72F4"/>
    <w:rsid w:val="006D735B"/>
    <w:rsid w:val="006D7C21"/>
    <w:rsid w:val="006D7F89"/>
    <w:rsid w:val="006E0164"/>
    <w:rsid w:val="006E027B"/>
    <w:rsid w:val="006E08F2"/>
    <w:rsid w:val="006E0FE5"/>
    <w:rsid w:val="006E1132"/>
    <w:rsid w:val="006E1956"/>
    <w:rsid w:val="006E29B1"/>
    <w:rsid w:val="006E2BD7"/>
    <w:rsid w:val="006E2EED"/>
    <w:rsid w:val="006E521B"/>
    <w:rsid w:val="006E5B93"/>
    <w:rsid w:val="006E5E80"/>
    <w:rsid w:val="006E64AB"/>
    <w:rsid w:val="006E6CF6"/>
    <w:rsid w:val="006E7292"/>
    <w:rsid w:val="006F02AF"/>
    <w:rsid w:val="006F0BDC"/>
    <w:rsid w:val="006F0D3B"/>
    <w:rsid w:val="006F2763"/>
    <w:rsid w:val="006F2D31"/>
    <w:rsid w:val="006F337D"/>
    <w:rsid w:val="006F511B"/>
    <w:rsid w:val="006F5B06"/>
    <w:rsid w:val="006F5C39"/>
    <w:rsid w:val="00700639"/>
    <w:rsid w:val="00700E88"/>
    <w:rsid w:val="007010C4"/>
    <w:rsid w:val="00701468"/>
    <w:rsid w:val="00701D5E"/>
    <w:rsid w:val="00701D96"/>
    <w:rsid w:val="00702036"/>
    <w:rsid w:val="0070329F"/>
    <w:rsid w:val="00703A17"/>
    <w:rsid w:val="00705C94"/>
    <w:rsid w:val="00705E88"/>
    <w:rsid w:val="007070FA"/>
    <w:rsid w:val="00707B63"/>
    <w:rsid w:val="007104E5"/>
    <w:rsid w:val="00710D66"/>
    <w:rsid w:val="0071241C"/>
    <w:rsid w:val="0071395D"/>
    <w:rsid w:val="00713BAA"/>
    <w:rsid w:val="00713CBE"/>
    <w:rsid w:val="00713E05"/>
    <w:rsid w:val="00713E2B"/>
    <w:rsid w:val="00713F68"/>
    <w:rsid w:val="0071449C"/>
    <w:rsid w:val="00714C64"/>
    <w:rsid w:val="00714EB9"/>
    <w:rsid w:val="00715292"/>
    <w:rsid w:val="00715EBB"/>
    <w:rsid w:val="007165F2"/>
    <w:rsid w:val="00717CF4"/>
    <w:rsid w:val="0072057A"/>
    <w:rsid w:val="007212CD"/>
    <w:rsid w:val="00721F0B"/>
    <w:rsid w:val="007225EA"/>
    <w:rsid w:val="00722D20"/>
    <w:rsid w:val="00722F4B"/>
    <w:rsid w:val="00723DA3"/>
    <w:rsid w:val="00723EA3"/>
    <w:rsid w:val="007248AC"/>
    <w:rsid w:val="00724CF2"/>
    <w:rsid w:val="00725416"/>
    <w:rsid w:val="0072744A"/>
    <w:rsid w:val="00730D4B"/>
    <w:rsid w:val="0073194E"/>
    <w:rsid w:val="007329C4"/>
    <w:rsid w:val="00733799"/>
    <w:rsid w:val="007348F8"/>
    <w:rsid w:val="0073581B"/>
    <w:rsid w:val="00735839"/>
    <w:rsid w:val="0073622B"/>
    <w:rsid w:val="00737D85"/>
    <w:rsid w:val="00740D8D"/>
    <w:rsid w:val="0074117C"/>
    <w:rsid w:val="007439CD"/>
    <w:rsid w:val="007448B4"/>
    <w:rsid w:val="00744F43"/>
    <w:rsid w:val="00745D8A"/>
    <w:rsid w:val="00746AB7"/>
    <w:rsid w:val="007475D0"/>
    <w:rsid w:val="00750394"/>
    <w:rsid w:val="00750A44"/>
    <w:rsid w:val="00750EBF"/>
    <w:rsid w:val="007513B5"/>
    <w:rsid w:val="00752970"/>
    <w:rsid w:val="00752A60"/>
    <w:rsid w:val="00754932"/>
    <w:rsid w:val="00754C25"/>
    <w:rsid w:val="00754C6E"/>
    <w:rsid w:val="00754D2A"/>
    <w:rsid w:val="00755A72"/>
    <w:rsid w:val="00755E1B"/>
    <w:rsid w:val="00757414"/>
    <w:rsid w:val="007606CF"/>
    <w:rsid w:val="00760A7F"/>
    <w:rsid w:val="00761019"/>
    <w:rsid w:val="007618F4"/>
    <w:rsid w:val="00761BAD"/>
    <w:rsid w:val="00761D40"/>
    <w:rsid w:val="00761D81"/>
    <w:rsid w:val="00762608"/>
    <w:rsid w:val="00762EA6"/>
    <w:rsid w:val="00763BFA"/>
    <w:rsid w:val="00764641"/>
    <w:rsid w:val="00767B3F"/>
    <w:rsid w:val="0077033B"/>
    <w:rsid w:val="00770D6D"/>
    <w:rsid w:val="00771538"/>
    <w:rsid w:val="007718CF"/>
    <w:rsid w:val="007728B8"/>
    <w:rsid w:val="00773FF8"/>
    <w:rsid w:val="0077402F"/>
    <w:rsid w:val="00774D26"/>
    <w:rsid w:val="007759E9"/>
    <w:rsid w:val="0077635F"/>
    <w:rsid w:val="00777048"/>
    <w:rsid w:val="00777F79"/>
    <w:rsid w:val="00780BB5"/>
    <w:rsid w:val="00780E22"/>
    <w:rsid w:val="00780E34"/>
    <w:rsid w:val="007813D1"/>
    <w:rsid w:val="00781978"/>
    <w:rsid w:val="00782B70"/>
    <w:rsid w:val="00783303"/>
    <w:rsid w:val="00784249"/>
    <w:rsid w:val="0078600C"/>
    <w:rsid w:val="00786CAB"/>
    <w:rsid w:val="00790167"/>
    <w:rsid w:val="007908BD"/>
    <w:rsid w:val="00791189"/>
    <w:rsid w:val="007923DB"/>
    <w:rsid w:val="00792402"/>
    <w:rsid w:val="00793332"/>
    <w:rsid w:val="00795CF2"/>
    <w:rsid w:val="00796EA5"/>
    <w:rsid w:val="00797408"/>
    <w:rsid w:val="00797FB3"/>
    <w:rsid w:val="007A1908"/>
    <w:rsid w:val="007A4788"/>
    <w:rsid w:val="007A4965"/>
    <w:rsid w:val="007A4DBD"/>
    <w:rsid w:val="007A6970"/>
    <w:rsid w:val="007A708D"/>
    <w:rsid w:val="007A74BD"/>
    <w:rsid w:val="007A76D4"/>
    <w:rsid w:val="007A791C"/>
    <w:rsid w:val="007A7A16"/>
    <w:rsid w:val="007B0400"/>
    <w:rsid w:val="007B0C46"/>
    <w:rsid w:val="007B15C4"/>
    <w:rsid w:val="007B18AC"/>
    <w:rsid w:val="007B2745"/>
    <w:rsid w:val="007B2C19"/>
    <w:rsid w:val="007B2DEF"/>
    <w:rsid w:val="007B330F"/>
    <w:rsid w:val="007B3A06"/>
    <w:rsid w:val="007B3B1C"/>
    <w:rsid w:val="007B444B"/>
    <w:rsid w:val="007B519B"/>
    <w:rsid w:val="007B5721"/>
    <w:rsid w:val="007B6365"/>
    <w:rsid w:val="007B6A0A"/>
    <w:rsid w:val="007B6D56"/>
    <w:rsid w:val="007B78CA"/>
    <w:rsid w:val="007B7B68"/>
    <w:rsid w:val="007C09BA"/>
    <w:rsid w:val="007C3B14"/>
    <w:rsid w:val="007C4880"/>
    <w:rsid w:val="007C4AD5"/>
    <w:rsid w:val="007C52C9"/>
    <w:rsid w:val="007C57A6"/>
    <w:rsid w:val="007C5DE0"/>
    <w:rsid w:val="007C7044"/>
    <w:rsid w:val="007C7221"/>
    <w:rsid w:val="007D0D3A"/>
    <w:rsid w:val="007D1A8D"/>
    <w:rsid w:val="007D26F0"/>
    <w:rsid w:val="007D2950"/>
    <w:rsid w:val="007D55F0"/>
    <w:rsid w:val="007D6C9B"/>
    <w:rsid w:val="007D78EF"/>
    <w:rsid w:val="007E0127"/>
    <w:rsid w:val="007E12AA"/>
    <w:rsid w:val="007E12AE"/>
    <w:rsid w:val="007E39CD"/>
    <w:rsid w:val="007E43B2"/>
    <w:rsid w:val="007E5B0E"/>
    <w:rsid w:val="007E5BED"/>
    <w:rsid w:val="007E6E76"/>
    <w:rsid w:val="007F0DEE"/>
    <w:rsid w:val="007F0F33"/>
    <w:rsid w:val="007F1570"/>
    <w:rsid w:val="007F1B03"/>
    <w:rsid w:val="007F2252"/>
    <w:rsid w:val="007F2BCA"/>
    <w:rsid w:val="007F466A"/>
    <w:rsid w:val="007F49DF"/>
    <w:rsid w:val="007F4C7C"/>
    <w:rsid w:val="007F5E63"/>
    <w:rsid w:val="007F6668"/>
    <w:rsid w:val="007F68C9"/>
    <w:rsid w:val="007F724B"/>
    <w:rsid w:val="007F7B12"/>
    <w:rsid w:val="00800695"/>
    <w:rsid w:val="00800AB7"/>
    <w:rsid w:val="008016CD"/>
    <w:rsid w:val="008028F3"/>
    <w:rsid w:val="00802AEF"/>
    <w:rsid w:val="00804D37"/>
    <w:rsid w:val="008065F2"/>
    <w:rsid w:val="00807286"/>
    <w:rsid w:val="00811146"/>
    <w:rsid w:val="00811E42"/>
    <w:rsid w:val="00812830"/>
    <w:rsid w:val="00812D62"/>
    <w:rsid w:val="00812EC3"/>
    <w:rsid w:val="00813160"/>
    <w:rsid w:val="00813845"/>
    <w:rsid w:val="008146DB"/>
    <w:rsid w:val="00814A1D"/>
    <w:rsid w:val="00815A2E"/>
    <w:rsid w:val="00816027"/>
    <w:rsid w:val="008170D4"/>
    <w:rsid w:val="0081783E"/>
    <w:rsid w:val="008204D2"/>
    <w:rsid w:val="00820DE2"/>
    <w:rsid w:val="008215B2"/>
    <w:rsid w:val="00821629"/>
    <w:rsid w:val="00821C95"/>
    <w:rsid w:val="00822AB5"/>
    <w:rsid w:val="00822E2E"/>
    <w:rsid w:val="008232FB"/>
    <w:rsid w:val="008235F8"/>
    <w:rsid w:val="00823823"/>
    <w:rsid w:val="00823825"/>
    <w:rsid w:val="00823D91"/>
    <w:rsid w:val="008252D8"/>
    <w:rsid w:val="008262FF"/>
    <w:rsid w:val="0082691D"/>
    <w:rsid w:val="0082766B"/>
    <w:rsid w:val="008279DC"/>
    <w:rsid w:val="00827F01"/>
    <w:rsid w:val="008320EB"/>
    <w:rsid w:val="008322E5"/>
    <w:rsid w:val="00832819"/>
    <w:rsid w:val="00832E0A"/>
    <w:rsid w:val="00835428"/>
    <w:rsid w:val="00835C66"/>
    <w:rsid w:val="00836632"/>
    <w:rsid w:val="00837DCC"/>
    <w:rsid w:val="0084354A"/>
    <w:rsid w:val="00845D12"/>
    <w:rsid w:val="00846073"/>
    <w:rsid w:val="008466B8"/>
    <w:rsid w:val="0084705A"/>
    <w:rsid w:val="008477D4"/>
    <w:rsid w:val="00852C22"/>
    <w:rsid w:val="00853275"/>
    <w:rsid w:val="00853950"/>
    <w:rsid w:val="0085626B"/>
    <w:rsid w:val="008563CC"/>
    <w:rsid w:val="0085648F"/>
    <w:rsid w:val="008569E7"/>
    <w:rsid w:val="008573EF"/>
    <w:rsid w:val="008616E9"/>
    <w:rsid w:val="00861AB8"/>
    <w:rsid w:val="00861C49"/>
    <w:rsid w:val="00862604"/>
    <w:rsid w:val="008634C2"/>
    <w:rsid w:val="008637C0"/>
    <w:rsid w:val="00863952"/>
    <w:rsid w:val="00863C7B"/>
    <w:rsid w:val="00863FC9"/>
    <w:rsid w:val="00863FD7"/>
    <w:rsid w:val="008641DD"/>
    <w:rsid w:val="008650AC"/>
    <w:rsid w:val="00870024"/>
    <w:rsid w:val="008724B7"/>
    <w:rsid w:val="00873AC2"/>
    <w:rsid w:val="00873B39"/>
    <w:rsid w:val="0087526C"/>
    <w:rsid w:val="008762CD"/>
    <w:rsid w:val="008767CA"/>
    <w:rsid w:val="008806F9"/>
    <w:rsid w:val="00880DA3"/>
    <w:rsid w:val="00880F56"/>
    <w:rsid w:val="00881B07"/>
    <w:rsid w:val="00882EC2"/>
    <w:rsid w:val="00882F94"/>
    <w:rsid w:val="00883666"/>
    <w:rsid w:val="0088423C"/>
    <w:rsid w:val="00884BF6"/>
    <w:rsid w:val="00884C40"/>
    <w:rsid w:val="00886244"/>
    <w:rsid w:val="0088739F"/>
    <w:rsid w:val="008901D9"/>
    <w:rsid w:val="00891257"/>
    <w:rsid w:val="00891299"/>
    <w:rsid w:val="00891A27"/>
    <w:rsid w:val="00892BCC"/>
    <w:rsid w:val="00892F08"/>
    <w:rsid w:val="00892F5F"/>
    <w:rsid w:val="0089373C"/>
    <w:rsid w:val="00893A3E"/>
    <w:rsid w:val="008945D6"/>
    <w:rsid w:val="00895045"/>
    <w:rsid w:val="00895C3B"/>
    <w:rsid w:val="008A11B5"/>
    <w:rsid w:val="008A11E7"/>
    <w:rsid w:val="008A12BA"/>
    <w:rsid w:val="008A15C1"/>
    <w:rsid w:val="008A1EA8"/>
    <w:rsid w:val="008A244A"/>
    <w:rsid w:val="008A4BB6"/>
    <w:rsid w:val="008A4DAB"/>
    <w:rsid w:val="008A5A11"/>
    <w:rsid w:val="008A5BE9"/>
    <w:rsid w:val="008A6A5D"/>
    <w:rsid w:val="008A7B3C"/>
    <w:rsid w:val="008B112D"/>
    <w:rsid w:val="008B258F"/>
    <w:rsid w:val="008B33D8"/>
    <w:rsid w:val="008B380A"/>
    <w:rsid w:val="008B3BFA"/>
    <w:rsid w:val="008B4179"/>
    <w:rsid w:val="008B41D6"/>
    <w:rsid w:val="008B44B3"/>
    <w:rsid w:val="008B54A5"/>
    <w:rsid w:val="008B5C49"/>
    <w:rsid w:val="008B6BE7"/>
    <w:rsid w:val="008B72F4"/>
    <w:rsid w:val="008C068C"/>
    <w:rsid w:val="008C0777"/>
    <w:rsid w:val="008C0B47"/>
    <w:rsid w:val="008C2215"/>
    <w:rsid w:val="008C2733"/>
    <w:rsid w:val="008C2B78"/>
    <w:rsid w:val="008C3548"/>
    <w:rsid w:val="008C423F"/>
    <w:rsid w:val="008C44AA"/>
    <w:rsid w:val="008C4FA3"/>
    <w:rsid w:val="008C580D"/>
    <w:rsid w:val="008C6725"/>
    <w:rsid w:val="008C68BA"/>
    <w:rsid w:val="008C7E82"/>
    <w:rsid w:val="008D031A"/>
    <w:rsid w:val="008D06A6"/>
    <w:rsid w:val="008D1B17"/>
    <w:rsid w:val="008D2E72"/>
    <w:rsid w:val="008D5467"/>
    <w:rsid w:val="008D5FB3"/>
    <w:rsid w:val="008D6C4C"/>
    <w:rsid w:val="008E1134"/>
    <w:rsid w:val="008E1FD1"/>
    <w:rsid w:val="008E261D"/>
    <w:rsid w:val="008E2AFE"/>
    <w:rsid w:val="008E2EF5"/>
    <w:rsid w:val="008E3C8E"/>
    <w:rsid w:val="008E47A5"/>
    <w:rsid w:val="008E4BB6"/>
    <w:rsid w:val="008E5157"/>
    <w:rsid w:val="008E647E"/>
    <w:rsid w:val="008E6DFC"/>
    <w:rsid w:val="008F16D1"/>
    <w:rsid w:val="008F2B11"/>
    <w:rsid w:val="008F3A3A"/>
    <w:rsid w:val="008F3F75"/>
    <w:rsid w:val="008F6401"/>
    <w:rsid w:val="008F650B"/>
    <w:rsid w:val="008F6A91"/>
    <w:rsid w:val="008F7895"/>
    <w:rsid w:val="008F7FF1"/>
    <w:rsid w:val="00900609"/>
    <w:rsid w:val="00901607"/>
    <w:rsid w:val="00901FD4"/>
    <w:rsid w:val="00902708"/>
    <w:rsid w:val="0090403A"/>
    <w:rsid w:val="0090496F"/>
    <w:rsid w:val="00904CDF"/>
    <w:rsid w:val="009053BF"/>
    <w:rsid w:val="00905E15"/>
    <w:rsid w:val="00905FC6"/>
    <w:rsid w:val="009060A4"/>
    <w:rsid w:val="009061C0"/>
    <w:rsid w:val="0090698E"/>
    <w:rsid w:val="009076C6"/>
    <w:rsid w:val="0091015D"/>
    <w:rsid w:val="00911B76"/>
    <w:rsid w:val="009120D3"/>
    <w:rsid w:val="0091283C"/>
    <w:rsid w:val="00912A17"/>
    <w:rsid w:val="00912E2B"/>
    <w:rsid w:val="00912E34"/>
    <w:rsid w:val="00913166"/>
    <w:rsid w:val="0091380B"/>
    <w:rsid w:val="00913921"/>
    <w:rsid w:val="009139AC"/>
    <w:rsid w:val="009160E7"/>
    <w:rsid w:val="00917433"/>
    <w:rsid w:val="00917456"/>
    <w:rsid w:val="00917A6A"/>
    <w:rsid w:val="00920874"/>
    <w:rsid w:val="00921260"/>
    <w:rsid w:val="0092283B"/>
    <w:rsid w:val="00922EBB"/>
    <w:rsid w:val="009230E5"/>
    <w:rsid w:val="00923C5D"/>
    <w:rsid w:val="00924825"/>
    <w:rsid w:val="00924AD2"/>
    <w:rsid w:val="00924BAC"/>
    <w:rsid w:val="00926408"/>
    <w:rsid w:val="0092741E"/>
    <w:rsid w:val="009311E0"/>
    <w:rsid w:val="009314AF"/>
    <w:rsid w:val="009320ED"/>
    <w:rsid w:val="009325E4"/>
    <w:rsid w:val="0093503A"/>
    <w:rsid w:val="009360BF"/>
    <w:rsid w:val="00936822"/>
    <w:rsid w:val="00937A59"/>
    <w:rsid w:val="0094144F"/>
    <w:rsid w:val="00941670"/>
    <w:rsid w:val="009417F2"/>
    <w:rsid w:val="00941D25"/>
    <w:rsid w:val="00941DFB"/>
    <w:rsid w:val="009425C0"/>
    <w:rsid w:val="00943BBF"/>
    <w:rsid w:val="00944137"/>
    <w:rsid w:val="009449F6"/>
    <w:rsid w:val="00944B37"/>
    <w:rsid w:val="0094750C"/>
    <w:rsid w:val="009513C5"/>
    <w:rsid w:val="009514C4"/>
    <w:rsid w:val="00952E89"/>
    <w:rsid w:val="009531E6"/>
    <w:rsid w:val="0095361D"/>
    <w:rsid w:val="009541A4"/>
    <w:rsid w:val="009541BD"/>
    <w:rsid w:val="0095425D"/>
    <w:rsid w:val="00954BF2"/>
    <w:rsid w:val="009551BF"/>
    <w:rsid w:val="00956892"/>
    <w:rsid w:val="00956C3D"/>
    <w:rsid w:val="009574E8"/>
    <w:rsid w:val="009576B3"/>
    <w:rsid w:val="00957832"/>
    <w:rsid w:val="00961CD1"/>
    <w:rsid w:val="009620D4"/>
    <w:rsid w:val="009629FD"/>
    <w:rsid w:val="00963ECA"/>
    <w:rsid w:val="00964318"/>
    <w:rsid w:val="009661C3"/>
    <w:rsid w:val="00966FB3"/>
    <w:rsid w:val="00967A82"/>
    <w:rsid w:val="00967B01"/>
    <w:rsid w:val="00971810"/>
    <w:rsid w:val="00972D50"/>
    <w:rsid w:val="00973431"/>
    <w:rsid w:val="00973492"/>
    <w:rsid w:val="00973905"/>
    <w:rsid w:val="00973BB9"/>
    <w:rsid w:val="00973F58"/>
    <w:rsid w:val="009741A0"/>
    <w:rsid w:val="00974D20"/>
    <w:rsid w:val="0097521A"/>
    <w:rsid w:val="00975508"/>
    <w:rsid w:val="009760C3"/>
    <w:rsid w:val="00976B61"/>
    <w:rsid w:val="00977E72"/>
    <w:rsid w:val="009805EA"/>
    <w:rsid w:val="00980EEA"/>
    <w:rsid w:val="0098169C"/>
    <w:rsid w:val="0098207C"/>
    <w:rsid w:val="00982C10"/>
    <w:rsid w:val="00983281"/>
    <w:rsid w:val="00983D6E"/>
    <w:rsid w:val="00984E79"/>
    <w:rsid w:val="009854FC"/>
    <w:rsid w:val="00986BEB"/>
    <w:rsid w:val="00986C61"/>
    <w:rsid w:val="00987219"/>
    <w:rsid w:val="00987EF8"/>
    <w:rsid w:val="00990DBA"/>
    <w:rsid w:val="00990E8D"/>
    <w:rsid w:val="00990FB8"/>
    <w:rsid w:val="00991074"/>
    <w:rsid w:val="0099135F"/>
    <w:rsid w:val="00991611"/>
    <w:rsid w:val="0099624D"/>
    <w:rsid w:val="00996CF5"/>
    <w:rsid w:val="00996D68"/>
    <w:rsid w:val="00996F02"/>
    <w:rsid w:val="00997112"/>
    <w:rsid w:val="009972EB"/>
    <w:rsid w:val="009A027F"/>
    <w:rsid w:val="009A0C50"/>
    <w:rsid w:val="009A1063"/>
    <w:rsid w:val="009A111C"/>
    <w:rsid w:val="009A1297"/>
    <w:rsid w:val="009A15D3"/>
    <w:rsid w:val="009A22AD"/>
    <w:rsid w:val="009A2E8A"/>
    <w:rsid w:val="009A38CB"/>
    <w:rsid w:val="009A3C28"/>
    <w:rsid w:val="009A3F26"/>
    <w:rsid w:val="009A4550"/>
    <w:rsid w:val="009A5710"/>
    <w:rsid w:val="009A58A8"/>
    <w:rsid w:val="009A5D07"/>
    <w:rsid w:val="009A5DE4"/>
    <w:rsid w:val="009A692E"/>
    <w:rsid w:val="009A69DD"/>
    <w:rsid w:val="009A73FE"/>
    <w:rsid w:val="009A748D"/>
    <w:rsid w:val="009A7B04"/>
    <w:rsid w:val="009A7B7C"/>
    <w:rsid w:val="009B032B"/>
    <w:rsid w:val="009B1502"/>
    <w:rsid w:val="009B24F8"/>
    <w:rsid w:val="009B2E31"/>
    <w:rsid w:val="009B409D"/>
    <w:rsid w:val="009B44E6"/>
    <w:rsid w:val="009B4864"/>
    <w:rsid w:val="009B50BA"/>
    <w:rsid w:val="009B515E"/>
    <w:rsid w:val="009B6788"/>
    <w:rsid w:val="009B6867"/>
    <w:rsid w:val="009C062D"/>
    <w:rsid w:val="009C0AE5"/>
    <w:rsid w:val="009C0FDF"/>
    <w:rsid w:val="009C3A68"/>
    <w:rsid w:val="009C566E"/>
    <w:rsid w:val="009C6C8E"/>
    <w:rsid w:val="009C7B1C"/>
    <w:rsid w:val="009C7EB4"/>
    <w:rsid w:val="009D078B"/>
    <w:rsid w:val="009D1919"/>
    <w:rsid w:val="009D1931"/>
    <w:rsid w:val="009D2A2D"/>
    <w:rsid w:val="009D3C05"/>
    <w:rsid w:val="009D3EBC"/>
    <w:rsid w:val="009D3F08"/>
    <w:rsid w:val="009D4014"/>
    <w:rsid w:val="009D40DB"/>
    <w:rsid w:val="009D5190"/>
    <w:rsid w:val="009D6C5F"/>
    <w:rsid w:val="009D76B2"/>
    <w:rsid w:val="009E3C23"/>
    <w:rsid w:val="009E4890"/>
    <w:rsid w:val="009E4ED0"/>
    <w:rsid w:val="009E5214"/>
    <w:rsid w:val="009E582D"/>
    <w:rsid w:val="009E61E4"/>
    <w:rsid w:val="009F006D"/>
    <w:rsid w:val="009F1B3A"/>
    <w:rsid w:val="009F1E7D"/>
    <w:rsid w:val="009F294C"/>
    <w:rsid w:val="009F4D92"/>
    <w:rsid w:val="009F555D"/>
    <w:rsid w:val="009F5EA0"/>
    <w:rsid w:val="009F6821"/>
    <w:rsid w:val="009F69C4"/>
    <w:rsid w:val="00A00A39"/>
    <w:rsid w:val="00A03246"/>
    <w:rsid w:val="00A03B99"/>
    <w:rsid w:val="00A050E1"/>
    <w:rsid w:val="00A0555E"/>
    <w:rsid w:val="00A06F8F"/>
    <w:rsid w:val="00A10506"/>
    <w:rsid w:val="00A10738"/>
    <w:rsid w:val="00A109D3"/>
    <w:rsid w:val="00A12126"/>
    <w:rsid w:val="00A127AD"/>
    <w:rsid w:val="00A12933"/>
    <w:rsid w:val="00A12B6B"/>
    <w:rsid w:val="00A13CB4"/>
    <w:rsid w:val="00A14297"/>
    <w:rsid w:val="00A1488A"/>
    <w:rsid w:val="00A14C19"/>
    <w:rsid w:val="00A15100"/>
    <w:rsid w:val="00A15EB2"/>
    <w:rsid w:val="00A165D4"/>
    <w:rsid w:val="00A16A6C"/>
    <w:rsid w:val="00A16B5B"/>
    <w:rsid w:val="00A17405"/>
    <w:rsid w:val="00A223DA"/>
    <w:rsid w:val="00A2250E"/>
    <w:rsid w:val="00A22CEB"/>
    <w:rsid w:val="00A23D3B"/>
    <w:rsid w:val="00A24305"/>
    <w:rsid w:val="00A26BFC"/>
    <w:rsid w:val="00A27F18"/>
    <w:rsid w:val="00A32015"/>
    <w:rsid w:val="00A32175"/>
    <w:rsid w:val="00A32A94"/>
    <w:rsid w:val="00A34141"/>
    <w:rsid w:val="00A34830"/>
    <w:rsid w:val="00A34B22"/>
    <w:rsid w:val="00A34F04"/>
    <w:rsid w:val="00A34FAC"/>
    <w:rsid w:val="00A35132"/>
    <w:rsid w:val="00A357DA"/>
    <w:rsid w:val="00A36EC9"/>
    <w:rsid w:val="00A378B0"/>
    <w:rsid w:val="00A4078E"/>
    <w:rsid w:val="00A40E61"/>
    <w:rsid w:val="00A41458"/>
    <w:rsid w:val="00A440EE"/>
    <w:rsid w:val="00A4479D"/>
    <w:rsid w:val="00A44F64"/>
    <w:rsid w:val="00A45284"/>
    <w:rsid w:val="00A45F8D"/>
    <w:rsid w:val="00A464E3"/>
    <w:rsid w:val="00A472CB"/>
    <w:rsid w:val="00A47D47"/>
    <w:rsid w:val="00A50370"/>
    <w:rsid w:val="00A50842"/>
    <w:rsid w:val="00A5417A"/>
    <w:rsid w:val="00A54274"/>
    <w:rsid w:val="00A5465C"/>
    <w:rsid w:val="00A5529C"/>
    <w:rsid w:val="00A5590D"/>
    <w:rsid w:val="00A55CB2"/>
    <w:rsid w:val="00A56147"/>
    <w:rsid w:val="00A56F20"/>
    <w:rsid w:val="00A57C2C"/>
    <w:rsid w:val="00A60401"/>
    <w:rsid w:val="00A60F38"/>
    <w:rsid w:val="00A62448"/>
    <w:rsid w:val="00A62470"/>
    <w:rsid w:val="00A63556"/>
    <w:rsid w:val="00A63AB7"/>
    <w:rsid w:val="00A6402D"/>
    <w:rsid w:val="00A654E0"/>
    <w:rsid w:val="00A66157"/>
    <w:rsid w:val="00A67258"/>
    <w:rsid w:val="00A7093A"/>
    <w:rsid w:val="00A71680"/>
    <w:rsid w:val="00A72523"/>
    <w:rsid w:val="00A7258C"/>
    <w:rsid w:val="00A735F1"/>
    <w:rsid w:val="00A74076"/>
    <w:rsid w:val="00A74190"/>
    <w:rsid w:val="00A74911"/>
    <w:rsid w:val="00A75A2D"/>
    <w:rsid w:val="00A76A41"/>
    <w:rsid w:val="00A7706D"/>
    <w:rsid w:val="00A77EDF"/>
    <w:rsid w:val="00A80D87"/>
    <w:rsid w:val="00A8122C"/>
    <w:rsid w:val="00A81441"/>
    <w:rsid w:val="00A81897"/>
    <w:rsid w:val="00A81DC9"/>
    <w:rsid w:val="00A81EDF"/>
    <w:rsid w:val="00A825B0"/>
    <w:rsid w:val="00A83292"/>
    <w:rsid w:val="00A8469A"/>
    <w:rsid w:val="00A84A26"/>
    <w:rsid w:val="00A85105"/>
    <w:rsid w:val="00A85A15"/>
    <w:rsid w:val="00A869C2"/>
    <w:rsid w:val="00A86AAF"/>
    <w:rsid w:val="00A86AD8"/>
    <w:rsid w:val="00A90093"/>
    <w:rsid w:val="00A90663"/>
    <w:rsid w:val="00A9186B"/>
    <w:rsid w:val="00A91964"/>
    <w:rsid w:val="00A930C5"/>
    <w:rsid w:val="00A938FC"/>
    <w:rsid w:val="00A93FE3"/>
    <w:rsid w:val="00A95279"/>
    <w:rsid w:val="00A958BE"/>
    <w:rsid w:val="00A9631E"/>
    <w:rsid w:val="00A96808"/>
    <w:rsid w:val="00A97431"/>
    <w:rsid w:val="00AA0C36"/>
    <w:rsid w:val="00AA138C"/>
    <w:rsid w:val="00AA1803"/>
    <w:rsid w:val="00AA1F81"/>
    <w:rsid w:val="00AA210B"/>
    <w:rsid w:val="00AA22BA"/>
    <w:rsid w:val="00AA2B77"/>
    <w:rsid w:val="00AA3047"/>
    <w:rsid w:val="00AA3D56"/>
    <w:rsid w:val="00AA553D"/>
    <w:rsid w:val="00AA57BB"/>
    <w:rsid w:val="00AA6D03"/>
    <w:rsid w:val="00AA7CAB"/>
    <w:rsid w:val="00AB09F7"/>
    <w:rsid w:val="00AB241D"/>
    <w:rsid w:val="00AB2967"/>
    <w:rsid w:val="00AB2B98"/>
    <w:rsid w:val="00AB3739"/>
    <w:rsid w:val="00AB378F"/>
    <w:rsid w:val="00AB4FBA"/>
    <w:rsid w:val="00AB5A3E"/>
    <w:rsid w:val="00AB6CC4"/>
    <w:rsid w:val="00AB7B77"/>
    <w:rsid w:val="00AB7D62"/>
    <w:rsid w:val="00AC031B"/>
    <w:rsid w:val="00AC1A04"/>
    <w:rsid w:val="00AC40BB"/>
    <w:rsid w:val="00AC427D"/>
    <w:rsid w:val="00AC4963"/>
    <w:rsid w:val="00AC501E"/>
    <w:rsid w:val="00AC5103"/>
    <w:rsid w:val="00AC5966"/>
    <w:rsid w:val="00AC6BA1"/>
    <w:rsid w:val="00AC7498"/>
    <w:rsid w:val="00AC7B57"/>
    <w:rsid w:val="00AD19C3"/>
    <w:rsid w:val="00AD1C13"/>
    <w:rsid w:val="00AD1FA3"/>
    <w:rsid w:val="00AD2499"/>
    <w:rsid w:val="00AD2791"/>
    <w:rsid w:val="00AD5D21"/>
    <w:rsid w:val="00AD6341"/>
    <w:rsid w:val="00AD7610"/>
    <w:rsid w:val="00AE000C"/>
    <w:rsid w:val="00AE01B4"/>
    <w:rsid w:val="00AE045B"/>
    <w:rsid w:val="00AE1725"/>
    <w:rsid w:val="00AE1A50"/>
    <w:rsid w:val="00AE1FA6"/>
    <w:rsid w:val="00AE4314"/>
    <w:rsid w:val="00AE4A8B"/>
    <w:rsid w:val="00AE5377"/>
    <w:rsid w:val="00AE53A6"/>
    <w:rsid w:val="00AE64E8"/>
    <w:rsid w:val="00AE7725"/>
    <w:rsid w:val="00AF008C"/>
    <w:rsid w:val="00AF08F3"/>
    <w:rsid w:val="00AF2A4B"/>
    <w:rsid w:val="00AF381D"/>
    <w:rsid w:val="00AF3B3B"/>
    <w:rsid w:val="00AF4E21"/>
    <w:rsid w:val="00AF5CEF"/>
    <w:rsid w:val="00AF64CF"/>
    <w:rsid w:val="00AF73A3"/>
    <w:rsid w:val="00B00A05"/>
    <w:rsid w:val="00B00A3A"/>
    <w:rsid w:val="00B00FC6"/>
    <w:rsid w:val="00B012BD"/>
    <w:rsid w:val="00B01AE7"/>
    <w:rsid w:val="00B033A7"/>
    <w:rsid w:val="00B050A7"/>
    <w:rsid w:val="00B0518E"/>
    <w:rsid w:val="00B05803"/>
    <w:rsid w:val="00B05A4E"/>
    <w:rsid w:val="00B10D76"/>
    <w:rsid w:val="00B11A86"/>
    <w:rsid w:val="00B1213C"/>
    <w:rsid w:val="00B12772"/>
    <w:rsid w:val="00B12ABA"/>
    <w:rsid w:val="00B15341"/>
    <w:rsid w:val="00B1718C"/>
    <w:rsid w:val="00B21EE6"/>
    <w:rsid w:val="00B2333B"/>
    <w:rsid w:val="00B23626"/>
    <w:rsid w:val="00B23B5D"/>
    <w:rsid w:val="00B23D80"/>
    <w:rsid w:val="00B254CD"/>
    <w:rsid w:val="00B26293"/>
    <w:rsid w:val="00B26C1A"/>
    <w:rsid w:val="00B27483"/>
    <w:rsid w:val="00B27A4C"/>
    <w:rsid w:val="00B30DD7"/>
    <w:rsid w:val="00B32470"/>
    <w:rsid w:val="00B32808"/>
    <w:rsid w:val="00B33648"/>
    <w:rsid w:val="00B336D3"/>
    <w:rsid w:val="00B338E7"/>
    <w:rsid w:val="00B33D1F"/>
    <w:rsid w:val="00B35034"/>
    <w:rsid w:val="00B35870"/>
    <w:rsid w:val="00B35952"/>
    <w:rsid w:val="00B35EA9"/>
    <w:rsid w:val="00B369C1"/>
    <w:rsid w:val="00B37805"/>
    <w:rsid w:val="00B37B16"/>
    <w:rsid w:val="00B37DB9"/>
    <w:rsid w:val="00B406E5"/>
    <w:rsid w:val="00B41013"/>
    <w:rsid w:val="00B41650"/>
    <w:rsid w:val="00B418F7"/>
    <w:rsid w:val="00B42359"/>
    <w:rsid w:val="00B42DC1"/>
    <w:rsid w:val="00B42F61"/>
    <w:rsid w:val="00B432BF"/>
    <w:rsid w:val="00B437E6"/>
    <w:rsid w:val="00B43992"/>
    <w:rsid w:val="00B43BB3"/>
    <w:rsid w:val="00B441AF"/>
    <w:rsid w:val="00B44514"/>
    <w:rsid w:val="00B45C30"/>
    <w:rsid w:val="00B45D55"/>
    <w:rsid w:val="00B4613E"/>
    <w:rsid w:val="00B47C4E"/>
    <w:rsid w:val="00B5064C"/>
    <w:rsid w:val="00B51485"/>
    <w:rsid w:val="00B53080"/>
    <w:rsid w:val="00B53617"/>
    <w:rsid w:val="00B53A84"/>
    <w:rsid w:val="00B53A85"/>
    <w:rsid w:val="00B54804"/>
    <w:rsid w:val="00B55369"/>
    <w:rsid w:val="00B55836"/>
    <w:rsid w:val="00B56A92"/>
    <w:rsid w:val="00B56C4D"/>
    <w:rsid w:val="00B601FC"/>
    <w:rsid w:val="00B60E37"/>
    <w:rsid w:val="00B61F11"/>
    <w:rsid w:val="00B626AF"/>
    <w:rsid w:val="00B632E1"/>
    <w:rsid w:val="00B63888"/>
    <w:rsid w:val="00B644C3"/>
    <w:rsid w:val="00B65052"/>
    <w:rsid w:val="00B65395"/>
    <w:rsid w:val="00B6568C"/>
    <w:rsid w:val="00B65904"/>
    <w:rsid w:val="00B65DD2"/>
    <w:rsid w:val="00B66E13"/>
    <w:rsid w:val="00B679B7"/>
    <w:rsid w:val="00B67AE9"/>
    <w:rsid w:val="00B67F7B"/>
    <w:rsid w:val="00B70BF0"/>
    <w:rsid w:val="00B71173"/>
    <w:rsid w:val="00B723B6"/>
    <w:rsid w:val="00B72F68"/>
    <w:rsid w:val="00B73959"/>
    <w:rsid w:val="00B741BC"/>
    <w:rsid w:val="00B74EA2"/>
    <w:rsid w:val="00B75494"/>
    <w:rsid w:val="00B7556B"/>
    <w:rsid w:val="00B75B41"/>
    <w:rsid w:val="00B75F3F"/>
    <w:rsid w:val="00B77A68"/>
    <w:rsid w:val="00B77CBD"/>
    <w:rsid w:val="00B80738"/>
    <w:rsid w:val="00B810C6"/>
    <w:rsid w:val="00B82AD1"/>
    <w:rsid w:val="00B8375A"/>
    <w:rsid w:val="00B84088"/>
    <w:rsid w:val="00B84508"/>
    <w:rsid w:val="00B84541"/>
    <w:rsid w:val="00B84971"/>
    <w:rsid w:val="00B84AB4"/>
    <w:rsid w:val="00B866DB"/>
    <w:rsid w:val="00B86A82"/>
    <w:rsid w:val="00B87B49"/>
    <w:rsid w:val="00B9316D"/>
    <w:rsid w:val="00B9495C"/>
    <w:rsid w:val="00B94ED6"/>
    <w:rsid w:val="00B9506A"/>
    <w:rsid w:val="00B950A4"/>
    <w:rsid w:val="00B95A8B"/>
    <w:rsid w:val="00B97EB4"/>
    <w:rsid w:val="00BA1E17"/>
    <w:rsid w:val="00BA20B8"/>
    <w:rsid w:val="00BA25F8"/>
    <w:rsid w:val="00BA2FD9"/>
    <w:rsid w:val="00BA321F"/>
    <w:rsid w:val="00BA3ED9"/>
    <w:rsid w:val="00BA4895"/>
    <w:rsid w:val="00BA52DE"/>
    <w:rsid w:val="00BA641A"/>
    <w:rsid w:val="00BA6A8B"/>
    <w:rsid w:val="00BA73F9"/>
    <w:rsid w:val="00BB0399"/>
    <w:rsid w:val="00BB1873"/>
    <w:rsid w:val="00BB2D26"/>
    <w:rsid w:val="00BB3045"/>
    <w:rsid w:val="00BB30B7"/>
    <w:rsid w:val="00BB3641"/>
    <w:rsid w:val="00BB3BE1"/>
    <w:rsid w:val="00BB49E1"/>
    <w:rsid w:val="00BB4FC1"/>
    <w:rsid w:val="00BB588D"/>
    <w:rsid w:val="00BB7474"/>
    <w:rsid w:val="00BC0558"/>
    <w:rsid w:val="00BC0852"/>
    <w:rsid w:val="00BC1C0F"/>
    <w:rsid w:val="00BC3396"/>
    <w:rsid w:val="00BC3543"/>
    <w:rsid w:val="00BC371C"/>
    <w:rsid w:val="00BC45D1"/>
    <w:rsid w:val="00BC6715"/>
    <w:rsid w:val="00BC6C85"/>
    <w:rsid w:val="00BC6F31"/>
    <w:rsid w:val="00BC79F6"/>
    <w:rsid w:val="00BD1112"/>
    <w:rsid w:val="00BD2A11"/>
    <w:rsid w:val="00BD42A0"/>
    <w:rsid w:val="00BD551A"/>
    <w:rsid w:val="00BD5767"/>
    <w:rsid w:val="00BD6483"/>
    <w:rsid w:val="00BD656B"/>
    <w:rsid w:val="00BD6588"/>
    <w:rsid w:val="00BD6CFD"/>
    <w:rsid w:val="00BD7EDD"/>
    <w:rsid w:val="00BD7FF5"/>
    <w:rsid w:val="00BE055A"/>
    <w:rsid w:val="00BE05CE"/>
    <w:rsid w:val="00BE06B0"/>
    <w:rsid w:val="00BE1A6D"/>
    <w:rsid w:val="00BE1A89"/>
    <w:rsid w:val="00BE2269"/>
    <w:rsid w:val="00BE36B2"/>
    <w:rsid w:val="00BE3EE8"/>
    <w:rsid w:val="00BE3F06"/>
    <w:rsid w:val="00BE3F79"/>
    <w:rsid w:val="00BE483E"/>
    <w:rsid w:val="00BE629A"/>
    <w:rsid w:val="00BE6404"/>
    <w:rsid w:val="00BE6941"/>
    <w:rsid w:val="00BE78F9"/>
    <w:rsid w:val="00BE7BEC"/>
    <w:rsid w:val="00BE7DBD"/>
    <w:rsid w:val="00BF0C38"/>
    <w:rsid w:val="00BF1164"/>
    <w:rsid w:val="00BF12A0"/>
    <w:rsid w:val="00BF1AFB"/>
    <w:rsid w:val="00BF1FB6"/>
    <w:rsid w:val="00BF213C"/>
    <w:rsid w:val="00BF353D"/>
    <w:rsid w:val="00BF392B"/>
    <w:rsid w:val="00BF3E21"/>
    <w:rsid w:val="00BF4C1D"/>
    <w:rsid w:val="00BF53E7"/>
    <w:rsid w:val="00BF6E97"/>
    <w:rsid w:val="00BF795D"/>
    <w:rsid w:val="00BF7B8E"/>
    <w:rsid w:val="00C00257"/>
    <w:rsid w:val="00C004E1"/>
    <w:rsid w:val="00C00BAF"/>
    <w:rsid w:val="00C01EC3"/>
    <w:rsid w:val="00C05AD5"/>
    <w:rsid w:val="00C05C1C"/>
    <w:rsid w:val="00C066A5"/>
    <w:rsid w:val="00C0711A"/>
    <w:rsid w:val="00C0755A"/>
    <w:rsid w:val="00C1064E"/>
    <w:rsid w:val="00C10CB7"/>
    <w:rsid w:val="00C11615"/>
    <w:rsid w:val="00C11929"/>
    <w:rsid w:val="00C12286"/>
    <w:rsid w:val="00C12B93"/>
    <w:rsid w:val="00C14903"/>
    <w:rsid w:val="00C14E4B"/>
    <w:rsid w:val="00C1677A"/>
    <w:rsid w:val="00C16A24"/>
    <w:rsid w:val="00C17611"/>
    <w:rsid w:val="00C1796D"/>
    <w:rsid w:val="00C22270"/>
    <w:rsid w:val="00C22F9A"/>
    <w:rsid w:val="00C2458D"/>
    <w:rsid w:val="00C2679A"/>
    <w:rsid w:val="00C26A33"/>
    <w:rsid w:val="00C26D3C"/>
    <w:rsid w:val="00C27111"/>
    <w:rsid w:val="00C27459"/>
    <w:rsid w:val="00C277FA"/>
    <w:rsid w:val="00C30EED"/>
    <w:rsid w:val="00C31CCB"/>
    <w:rsid w:val="00C324FE"/>
    <w:rsid w:val="00C32E97"/>
    <w:rsid w:val="00C33026"/>
    <w:rsid w:val="00C33EC5"/>
    <w:rsid w:val="00C34A6C"/>
    <w:rsid w:val="00C35A8A"/>
    <w:rsid w:val="00C37642"/>
    <w:rsid w:val="00C37725"/>
    <w:rsid w:val="00C40E9E"/>
    <w:rsid w:val="00C41E5B"/>
    <w:rsid w:val="00C41EE1"/>
    <w:rsid w:val="00C42A82"/>
    <w:rsid w:val="00C42E4D"/>
    <w:rsid w:val="00C443B2"/>
    <w:rsid w:val="00C4686B"/>
    <w:rsid w:val="00C503E4"/>
    <w:rsid w:val="00C50E3D"/>
    <w:rsid w:val="00C51BC6"/>
    <w:rsid w:val="00C524DD"/>
    <w:rsid w:val="00C52E6A"/>
    <w:rsid w:val="00C534BA"/>
    <w:rsid w:val="00C5351D"/>
    <w:rsid w:val="00C53FE4"/>
    <w:rsid w:val="00C54C25"/>
    <w:rsid w:val="00C54EEB"/>
    <w:rsid w:val="00C56989"/>
    <w:rsid w:val="00C569E1"/>
    <w:rsid w:val="00C60737"/>
    <w:rsid w:val="00C60A5F"/>
    <w:rsid w:val="00C61557"/>
    <w:rsid w:val="00C619E5"/>
    <w:rsid w:val="00C62378"/>
    <w:rsid w:val="00C631FE"/>
    <w:rsid w:val="00C632FF"/>
    <w:rsid w:val="00C63D0D"/>
    <w:rsid w:val="00C64204"/>
    <w:rsid w:val="00C64531"/>
    <w:rsid w:val="00C6470D"/>
    <w:rsid w:val="00C65394"/>
    <w:rsid w:val="00C65C47"/>
    <w:rsid w:val="00C66BBD"/>
    <w:rsid w:val="00C71D95"/>
    <w:rsid w:val="00C73823"/>
    <w:rsid w:val="00C73D86"/>
    <w:rsid w:val="00C75362"/>
    <w:rsid w:val="00C75697"/>
    <w:rsid w:val="00C76290"/>
    <w:rsid w:val="00C7695A"/>
    <w:rsid w:val="00C77B36"/>
    <w:rsid w:val="00C80369"/>
    <w:rsid w:val="00C811BC"/>
    <w:rsid w:val="00C81266"/>
    <w:rsid w:val="00C81565"/>
    <w:rsid w:val="00C82755"/>
    <w:rsid w:val="00C83CDB"/>
    <w:rsid w:val="00C84390"/>
    <w:rsid w:val="00C85038"/>
    <w:rsid w:val="00C85B0B"/>
    <w:rsid w:val="00C869DA"/>
    <w:rsid w:val="00C86B04"/>
    <w:rsid w:val="00C877AE"/>
    <w:rsid w:val="00C90843"/>
    <w:rsid w:val="00C90966"/>
    <w:rsid w:val="00C90D17"/>
    <w:rsid w:val="00C912E7"/>
    <w:rsid w:val="00C91EFD"/>
    <w:rsid w:val="00C93320"/>
    <w:rsid w:val="00C9356D"/>
    <w:rsid w:val="00C93C73"/>
    <w:rsid w:val="00C93E86"/>
    <w:rsid w:val="00C95B0D"/>
    <w:rsid w:val="00C95B23"/>
    <w:rsid w:val="00C97F96"/>
    <w:rsid w:val="00CA0B23"/>
    <w:rsid w:val="00CA19D1"/>
    <w:rsid w:val="00CA24ED"/>
    <w:rsid w:val="00CA33E2"/>
    <w:rsid w:val="00CA3D31"/>
    <w:rsid w:val="00CA3F06"/>
    <w:rsid w:val="00CA4B86"/>
    <w:rsid w:val="00CA4C82"/>
    <w:rsid w:val="00CA68EF"/>
    <w:rsid w:val="00CA714F"/>
    <w:rsid w:val="00CA71E2"/>
    <w:rsid w:val="00CB2052"/>
    <w:rsid w:val="00CB2248"/>
    <w:rsid w:val="00CB3406"/>
    <w:rsid w:val="00CB37C8"/>
    <w:rsid w:val="00CB3E62"/>
    <w:rsid w:val="00CB4377"/>
    <w:rsid w:val="00CB73B6"/>
    <w:rsid w:val="00CB7E5D"/>
    <w:rsid w:val="00CC183E"/>
    <w:rsid w:val="00CC25F4"/>
    <w:rsid w:val="00CC2869"/>
    <w:rsid w:val="00CC3906"/>
    <w:rsid w:val="00CC3BDE"/>
    <w:rsid w:val="00CC3DE6"/>
    <w:rsid w:val="00CC4601"/>
    <w:rsid w:val="00CC5690"/>
    <w:rsid w:val="00CC577F"/>
    <w:rsid w:val="00CC62D6"/>
    <w:rsid w:val="00CC678F"/>
    <w:rsid w:val="00CC791A"/>
    <w:rsid w:val="00CD2056"/>
    <w:rsid w:val="00CD4412"/>
    <w:rsid w:val="00CD668E"/>
    <w:rsid w:val="00CD71BE"/>
    <w:rsid w:val="00CE01EE"/>
    <w:rsid w:val="00CE050B"/>
    <w:rsid w:val="00CE11D5"/>
    <w:rsid w:val="00CE1447"/>
    <w:rsid w:val="00CE15E0"/>
    <w:rsid w:val="00CE17CF"/>
    <w:rsid w:val="00CE41D2"/>
    <w:rsid w:val="00CE4BBC"/>
    <w:rsid w:val="00CE5292"/>
    <w:rsid w:val="00CE699E"/>
    <w:rsid w:val="00CE711D"/>
    <w:rsid w:val="00CE79A6"/>
    <w:rsid w:val="00CF0107"/>
    <w:rsid w:val="00CF0779"/>
    <w:rsid w:val="00CF1CBB"/>
    <w:rsid w:val="00CF1D12"/>
    <w:rsid w:val="00CF32C4"/>
    <w:rsid w:val="00CF35A9"/>
    <w:rsid w:val="00CF465E"/>
    <w:rsid w:val="00CF4D0A"/>
    <w:rsid w:val="00CF5D6C"/>
    <w:rsid w:val="00D009FF"/>
    <w:rsid w:val="00D010E1"/>
    <w:rsid w:val="00D019D4"/>
    <w:rsid w:val="00D021A1"/>
    <w:rsid w:val="00D036B2"/>
    <w:rsid w:val="00D03745"/>
    <w:rsid w:val="00D03985"/>
    <w:rsid w:val="00D03A29"/>
    <w:rsid w:val="00D040E8"/>
    <w:rsid w:val="00D055CC"/>
    <w:rsid w:val="00D05987"/>
    <w:rsid w:val="00D068ED"/>
    <w:rsid w:val="00D079F9"/>
    <w:rsid w:val="00D07CC7"/>
    <w:rsid w:val="00D101B2"/>
    <w:rsid w:val="00D104E1"/>
    <w:rsid w:val="00D10852"/>
    <w:rsid w:val="00D10ED0"/>
    <w:rsid w:val="00D14211"/>
    <w:rsid w:val="00D14284"/>
    <w:rsid w:val="00D15910"/>
    <w:rsid w:val="00D160DD"/>
    <w:rsid w:val="00D166D7"/>
    <w:rsid w:val="00D16A83"/>
    <w:rsid w:val="00D2106B"/>
    <w:rsid w:val="00D215E1"/>
    <w:rsid w:val="00D21618"/>
    <w:rsid w:val="00D21786"/>
    <w:rsid w:val="00D22FE9"/>
    <w:rsid w:val="00D23346"/>
    <w:rsid w:val="00D2419E"/>
    <w:rsid w:val="00D24FA6"/>
    <w:rsid w:val="00D250FE"/>
    <w:rsid w:val="00D25AD9"/>
    <w:rsid w:val="00D25DC4"/>
    <w:rsid w:val="00D316E3"/>
    <w:rsid w:val="00D31F71"/>
    <w:rsid w:val="00D32A11"/>
    <w:rsid w:val="00D32BAC"/>
    <w:rsid w:val="00D338AD"/>
    <w:rsid w:val="00D34126"/>
    <w:rsid w:val="00D40B21"/>
    <w:rsid w:val="00D417BE"/>
    <w:rsid w:val="00D4181F"/>
    <w:rsid w:val="00D422C9"/>
    <w:rsid w:val="00D4351B"/>
    <w:rsid w:val="00D43B04"/>
    <w:rsid w:val="00D43EBC"/>
    <w:rsid w:val="00D4409A"/>
    <w:rsid w:val="00D456A8"/>
    <w:rsid w:val="00D46EB0"/>
    <w:rsid w:val="00D508BC"/>
    <w:rsid w:val="00D51060"/>
    <w:rsid w:val="00D51366"/>
    <w:rsid w:val="00D5160E"/>
    <w:rsid w:val="00D52426"/>
    <w:rsid w:val="00D5342F"/>
    <w:rsid w:val="00D5373B"/>
    <w:rsid w:val="00D53BD4"/>
    <w:rsid w:val="00D5436B"/>
    <w:rsid w:val="00D54489"/>
    <w:rsid w:val="00D54C33"/>
    <w:rsid w:val="00D5552C"/>
    <w:rsid w:val="00D560CC"/>
    <w:rsid w:val="00D56BE8"/>
    <w:rsid w:val="00D57335"/>
    <w:rsid w:val="00D60527"/>
    <w:rsid w:val="00D60529"/>
    <w:rsid w:val="00D60E1A"/>
    <w:rsid w:val="00D63569"/>
    <w:rsid w:val="00D64075"/>
    <w:rsid w:val="00D6579C"/>
    <w:rsid w:val="00D6674E"/>
    <w:rsid w:val="00D67845"/>
    <w:rsid w:val="00D70277"/>
    <w:rsid w:val="00D70308"/>
    <w:rsid w:val="00D70B74"/>
    <w:rsid w:val="00D7109B"/>
    <w:rsid w:val="00D723CB"/>
    <w:rsid w:val="00D73B6C"/>
    <w:rsid w:val="00D753C3"/>
    <w:rsid w:val="00D77A91"/>
    <w:rsid w:val="00D80E84"/>
    <w:rsid w:val="00D8270B"/>
    <w:rsid w:val="00D837F8"/>
    <w:rsid w:val="00D83903"/>
    <w:rsid w:val="00D83E56"/>
    <w:rsid w:val="00D86E1E"/>
    <w:rsid w:val="00D87097"/>
    <w:rsid w:val="00D90F3E"/>
    <w:rsid w:val="00D92392"/>
    <w:rsid w:val="00D9281F"/>
    <w:rsid w:val="00D94839"/>
    <w:rsid w:val="00D950F4"/>
    <w:rsid w:val="00D951AD"/>
    <w:rsid w:val="00D96508"/>
    <w:rsid w:val="00D96A11"/>
    <w:rsid w:val="00D97C6C"/>
    <w:rsid w:val="00DA01C8"/>
    <w:rsid w:val="00DA1132"/>
    <w:rsid w:val="00DA1CC5"/>
    <w:rsid w:val="00DA2571"/>
    <w:rsid w:val="00DA340C"/>
    <w:rsid w:val="00DA5BCA"/>
    <w:rsid w:val="00DA5FA0"/>
    <w:rsid w:val="00DA68AA"/>
    <w:rsid w:val="00DA6DBE"/>
    <w:rsid w:val="00DA78A4"/>
    <w:rsid w:val="00DA791F"/>
    <w:rsid w:val="00DA7957"/>
    <w:rsid w:val="00DA7DCA"/>
    <w:rsid w:val="00DA7E6C"/>
    <w:rsid w:val="00DB056B"/>
    <w:rsid w:val="00DB08D9"/>
    <w:rsid w:val="00DB0BB7"/>
    <w:rsid w:val="00DB0D0F"/>
    <w:rsid w:val="00DB1531"/>
    <w:rsid w:val="00DB1AD0"/>
    <w:rsid w:val="00DB206F"/>
    <w:rsid w:val="00DB2493"/>
    <w:rsid w:val="00DB2E13"/>
    <w:rsid w:val="00DB32A9"/>
    <w:rsid w:val="00DB3720"/>
    <w:rsid w:val="00DB52B0"/>
    <w:rsid w:val="00DB564B"/>
    <w:rsid w:val="00DB58CD"/>
    <w:rsid w:val="00DB59D2"/>
    <w:rsid w:val="00DB6A11"/>
    <w:rsid w:val="00DB6F57"/>
    <w:rsid w:val="00DB71B4"/>
    <w:rsid w:val="00DC0486"/>
    <w:rsid w:val="00DC0596"/>
    <w:rsid w:val="00DC09CD"/>
    <w:rsid w:val="00DC0DA5"/>
    <w:rsid w:val="00DC134F"/>
    <w:rsid w:val="00DC1481"/>
    <w:rsid w:val="00DC174D"/>
    <w:rsid w:val="00DC1824"/>
    <w:rsid w:val="00DC21EC"/>
    <w:rsid w:val="00DC2265"/>
    <w:rsid w:val="00DC2293"/>
    <w:rsid w:val="00DC36A0"/>
    <w:rsid w:val="00DC4014"/>
    <w:rsid w:val="00DC4120"/>
    <w:rsid w:val="00DC46CF"/>
    <w:rsid w:val="00DC5714"/>
    <w:rsid w:val="00DC6782"/>
    <w:rsid w:val="00DC7418"/>
    <w:rsid w:val="00DC7791"/>
    <w:rsid w:val="00DC7A1B"/>
    <w:rsid w:val="00DC7BB0"/>
    <w:rsid w:val="00DD043C"/>
    <w:rsid w:val="00DD1990"/>
    <w:rsid w:val="00DD23A6"/>
    <w:rsid w:val="00DD2AF8"/>
    <w:rsid w:val="00DD2C7D"/>
    <w:rsid w:val="00DD4AC5"/>
    <w:rsid w:val="00DD4BE6"/>
    <w:rsid w:val="00DD4CDD"/>
    <w:rsid w:val="00DD7877"/>
    <w:rsid w:val="00DD7AEF"/>
    <w:rsid w:val="00DE0291"/>
    <w:rsid w:val="00DE08D5"/>
    <w:rsid w:val="00DE1528"/>
    <w:rsid w:val="00DE170C"/>
    <w:rsid w:val="00DE1A4E"/>
    <w:rsid w:val="00DE258A"/>
    <w:rsid w:val="00DE2D9B"/>
    <w:rsid w:val="00DE4BA1"/>
    <w:rsid w:val="00DE5E9D"/>
    <w:rsid w:val="00DE733B"/>
    <w:rsid w:val="00DF023F"/>
    <w:rsid w:val="00DF11D8"/>
    <w:rsid w:val="00DF13F2"/>
    <w:rsid w:val="00DF1777"/>
    <w:rsid w:val="00DF191F"/>
    <w:rsid w:val="00DF21E7"/>
    <w:rsid w:val="00DF2717"/>
    <w:rsid w:val="00DF464A"/>
    <w:rsid w:val="00DF72BA"/>
    <w:rsid w:val="00DF77C1"/>
    <w:rsid w:val="00DF7A97"/>
    <w:rsid w:val="00E01023"/>
    <w:rsid w:val="00E0120E"/>
    <w:rsid w:val="00E02709"/>
    <w:rsid w:val="00E028EB"/>
    <w:rsid w:val="00E03129"/>
    <w:rsid w:val="00E05A35"/>
    <w:rsid w:val="00E05E20"/>
    <w:rsid w:val="00E0605F"/>
    <w:rsid w:val="00E061D7"/>
    <w:rsid w:val="00E109B3"/>
    <w:rsid w:val="00E110F5"/>
    <w:rsid w:val="00E11462"/>
    <w:rsid w:val="00E11EC0"/>
    <w:rsid w:val="00E120FA"/>
    <w:rsid w:val="00E1273A"/>
    <w:rsid w:val="00E12DEE"/>
    <w:rsid w:val="00E12EC6"/>
    <w:rsid w:val="00E13825"/>
    <w:rsid w:val="00E148CD"/>
    <w:rsid w:val="00E151E8"/>
    <w:rsid w:val="00E15C9C"/>
    <w:rsid w:val="00E16258"/>
    <w:rsid w:val="00E164A8"/>
    <w:rsid w:val="00E16EFF"/>
    <w:rsid w:val="00E20950"/>
    <w:rsid w:val="00E21AD0"/>
    <w:rsid w:val="00E22A25"/>
    <w:rsid w:val="00E23204"/>
    <w:rsid w:val="00E23FB8"/>
    <w:rsid w:val="00E245E9"/>
    <w:rsid w:val="00E2662C"/>
    <w:rsid w:val="00E2674C"/>
    <w:rsid w:val="00E269A9"/>
    <w:rsid w:val="00E2794F"/>
    <w:rsid w:val="00E30009"/>
    <w:rsid w:val="00E3099D"/>
    <w:rsid w:val="00E318F2"/>
    <w:rsid w:val="00E3197A"/>
    <w:rsid w:val="00E32417"/>
    <w:rsid w:val="00E3306D"/>
    <w:rsid w:val="00E34ABA"/>
    <w:rsid w:val="00E34BBC"/>
    <w:rsid w:val="00E34DE0"/>
    <w:rsid w:val="00E35E85"/>
    <w:rsid w:val="00E37152"/>
    <w:rsid w:val="00E404D0"/>
    <w:rsid w:val="00E40AA9"/>
    <w:rsid w:val="00E40D8A"/>
    <w:rsid w:val="00E40F69"/>
    <w:rsid w:val="00E42876"/>
    <w:rsid w:val="00E42AB3"/>
    <w:rsid w:val="00E44A9A"/>
    <w:rsid w:val="00E454CE"/>
    <w:rsid w:val="00E46103"/>
    <w:rsid w:val="00E46D1B"/>
    <w:rsid w:val="00E46DCA"/>
    <w:rsid w:val="00E504AD"/>
    <w:rsid w:val="00E50D17"/>
    <w:rsid w:val="00E517CF"/>
    <w:rsid w:val="00E51ED8"/>
    <w:rsid w:val="00E51FB6"/>
    <w:rsid w:val="00E5215E"/>
    <w:rsid w:val="00E52D71"/>
    <w:rsid w:val="00E53F5B"/>
    <w:rsid w:val="00E54041"/>
    <w:rsid w:val="00E54BEF"/>
    <w:rsid w:val="00E54C95"/>
    <w:rsid w:val="00E5527D"/>
    <w:rsid w:val="00E56519"/>
    <w:rsid w:val="00E565B7"/>
    <w:rsid w:val="00E566CA"/>
    <w:rsid w:val="00E56A72"/>
    <w:rsid w:val="00E56A78"/>
    <w:rsid w:val="00E571FA"/>
    <w:rsid w:val="00E6171A"/>
    <w:rsid w:val="00E62268"/>
    <w:rsid w:val="00E62BD1"/>
    <w:rsid w:val="00E630C8"/>
    <w:rsid w:val="00E638C6"/>
    <w:rsid w:val="00E6444C"/>
    <w:rsid w:val="00E64F59"/>
    <w:rsid w:val="00E650F4"/>
    <w:rsid w:val="00E66EDC"/>
    <w:rsid w:val="00E679D5"/>
    <w:rsid w:val="00E67E73"/>
    <w:rsid w:val="00E67E87"/>
    <w:rsid w:val="00E703C9"/>
    <w:rsid w:val="00E703E9"/>
    <w:rsid w:val="00E70914"/>
    <w:rsid w:val="00E70B22"/>
    <w:rsid w:val="00E712E5"/>
    <w:rsid w:val="00E71414"/>
    <w:rsid w:val="00E7149F"/>
    <w:rsid w:val="00E71F7C"/>
    <w:rsid w:val="00E7274E"/>
    <w:rsid w:val="00E72977"/>
    <w:rsid w:val="00E732EB"/>
    <w:rsid w:val="00E75394"/>
    <w:rsid w:val="00E76449"/>
    <w:rsid w:val="00E77125"/>
    <w:rsid w:val="00E80DE6"/>
    <w:rsid w:val="00E80EAC"/>
    <w:rsid w:val="00E81103"/>
    <w:rsid w:val="00E81EA9"/>
    <w:rsid w:val="00E829D0"/>
    <w:rsid w:val="00E84E03"/>
    <w:rsid w:val="00E8597D"/>
    <w:rsid w:val="00E85D60"/>
    <w:rsid w:val="00E87217"/>
    <w:rsid w:val="00E90468"/>
    <w:rsid w:val="00E90D76"/>
    <w:rsid w:val="00E910B4"/>
    <w:rsid w:val="00E91118"/>
    <w:rsid w:val="00E93A85"/>
    <w:rsid w:val="00E965AC"/>
    <w:rsid w:val="00EA1302"/>
    <w:rsid w:val="00EA17EC"/>
    <w:rsid w:val="00EA1F74"/>
    <w:rsid w:val="00EA4DD3"/>
    <w:rsid w:val="00EA4F4E"/>
    <w:rsid w:val="00EA5AF1"/>
    <w:rsid w:val="00EA5AF8"/>
    <w:rsid w:val="00EA7AF4"/>
    <w:rsid w:val="00EB0CC1"/>
    <w:rsid w:val="00EB1302"/>
    <w:rsid w:val="00EB1B6E"/>
    <w:rsid w:val="00EB2FC7"/>
    <w:rsid w:val="00EB37E8"/>
    <w:rsid w:val="00EB3918"/>
    <w:rsid w:val="00EB713C"/>
    <w:rsid w:val="00EB73A8"/>
    <w:rsid w:val="00EB784E"/>
    <w:rsid w:val="00EC087F"/>
    <w:rsid w:val="00EC08F2"/>
    <w:rsid w:val="00EC0AD2"/>
    <w:rsid w:val="00EC0CCA"/>
    <w:rsid w:val="00EC2849"/>
    <w:rsid w:val="00EC3863"/>
    <w:rsid w:val="00EC3E84"/>
    <w:rsid w:val="00EC49C1"/>
    <w:rsid w:val="00EC4F27"/>
    <w:rsid w:val="00EC52E0"/>
    <w:rsid w:val="00EC6657"/>
    <w:rsid w:val="00ED25B7"/>
    <w:rsid w:val="00ED39B6"/>
    <w:rsid w:val="00ED409D"/>
    <w:rsid w:val="00ED41DC"/>
    <w:rsid w:val="00ED4FA0"/>
    <w:rsid w:val="00ED4FCD"/>
    <w:rsid w:val="00ED4FD5"/>
    <w:rsid w:val="00ED543B"/>
    <w:rsid w:val="00ED619D"/>
    <w:rsid w:val="00EE0493"/>
    <w:rsid w:val="00EE0B09"/>
    <w:rsid w:val="00EE1238"/>
    <w:rsid w:val="00EE180B"/>
    <w:rsid w:val="00EE1A56"/>
    <w:rsid w:val="00EE2093"/>
    <w:rsid w:val="00EE315F"/>
    <w:rsid w:val="00EE56FB"/>
    <w:rsid w:val="00EE57C1"/>
    <w:rsid w:val="00EE6950"/>
    <w:rsid w:val="00EE6994"/>
    <w:rsid w:val="00EE6E3A"/>
    <w:rsid w:val="00EE6E9A"/>
    <w:rsid w:val="00EE73BF"/>
    <w:rsid w:val="00EE78D8"/>
    <w:rsid w:val="00EF5F5D"/>
    <w:rsid w:val="00F00027"/>
    <w:rsid w:val="00F0007D"/>
    <w:rsid w:val="00F00D1C"/>
    <w:rsid w:val="00F00D6C"/>
    <w:rsid w:val="00F0223D"/>
    <w:rsid w:val="00F02686"/>
    <w:rsid w:val="00F02CCA"/>
    <w:rsid w:val="00F03CB9"/>
    <w:rsid w:val="00F057FA"/>
    <w:rsid w:val="00F06762"/>
    <w:rsid w:val="00F10FFC"/>
    <w:rsid w:val="00F11546"/>
    <w:rsid w:val="00F1194D"/>
    <w:rsid w:val="00F12846"/>
    <w:rsid w:val="00F12ABF"/>
    <w:rsid w:val="00F12BF2"/>
    <w:rsid w:val="00F131E3"/>
    <w:rsid w:val="00F13FA9"/>
    <w:rsid w:val="00F14132"/>
    <w:rsid w:val="00F14A60"/>
    <w:rsid w:val="00F14EDD"/>
    <w:rsid w:val="00F1505A"/>
    <w:rsid w:val="00F15827"/>
    <w:rsid w:val="00F15DD7"/>
    <w:rsid w:val="00F16622"/>
    <w:rsid w:val="00F17302"/>
    <w:rsid w:val="00F17493"/>
    <w:rsid w:val="00F20576"/>
    <w:rsid w:val="00F20915"/>
    <w:rsid w:val="00F21047"/>
    <w:rsid w:val="00F22B11"/>
    <w:rsid w:val="00F22C25"/>
    <w:rsid w:val="00F23482"/>
    <w:rsid w:val="00F23B9B"/>
    <w:rsid w:val="00F2410D"/>
    <w:rsid w:val="00F2470E"/>
    <w:rsid w:val="00F27AF0"/>
    <w:rsid w:val="00F27AF5"/>
    <w:rsid w:val="00F30B21"/>
    <w:rsid w:val="00F31640"/>
    <w:rsid w:val="00F32967"/>
    <w:rsid w:val="00F32991"/>
    <w:rsid w:val="00F33360"/>
    <w:rsid w:val="00F338E9"/>
    <w:rsid w:val="00F33C0E"/>
    <w:rsid w:val="00F34800"/>
    <w:rsid w:val="00F34CE0"/>
    <w:rsid w:val="00F3571D"/>
    <w:rsid w:val="00F3585F"/>
    <w:rsid w:val="00F37206"/>
    <w:rsid w:val="00F37CA6"/>
    <w:rsid w:val="00F40124"/>
    <w:rsid w:val="00F40312"/>
    <w:rsid w:val="00F40781"/>
    <w:rsid w:val="00F409EB"/>
    <w:rsid w:val="00F40B23"/>
    <w:rsid w:val="00F411EE"/>
    <w:rsid w:val="00F41503"/>
    <w:rsid w:val="00F42B65"/>
    <w:rsid w:val="00F4314F"/>
    <w:rsid w:val="00F446ED"/>
    <w:rsid w:val="00F44F9F"/>
    <w:rsid w:val="00F45A39"/>
    <w:rsid w:val="00F46498"/>
    <w:rsid w:val="00F4649B"/>
    <w:rsid w:val="00F46EF5"/>
    <w:rsid w:val="00F5031B"/>
    <w:rsid w:val="00F5139E"/>
    <w:rsid w:val="00F51E7A"/>
    <w:rsid w:val="00F52069"/>
    <w:rsid w:val="00F52229"/>
    <w:rsid w:val="00F536D9"/>
    <w:rsid w:val="00F53E67"/>
    <w:rsid w:val="00F54293"/>
    <w:rsid w:val="00F5562C"/>
    <w:rsid w:val="00F56AF9"/>
    <w:rsid w:val="00F56B72"/>
    <w:rsid w:val="00F57084"/>
    <w:rsid w:val="00F576A6"/>
    <w:rsid w:val="00F57D67"/>
    <w:rsid w:val="00F57F63"/>
    <w:rsid w:val="00F6005C"/>
    <w:rsid w:val="00F602D9"/>
    <w:rsid w:val="00F60667"/>
    <w:rsid w:val="00F60E6F"/>
    <w:rsid w:val="00F610B1"/>
    <w:rsid w:val="00F61D16"/>
    <w:rsid w:val="00F61E0E"/>
    <w:rsid w:val="00F62F4A"/>
    <w:rsid w:val="00F63F0D"/>
    <w:rsid w:val="00F64105"/>
    <w:rsid w:val="00F65B12"/>
    <w:rsid w:val="00F65C4C"/>
    <w:rsid w:val="00F7060B"/>
    <w:rsid w:val="00F707C1"/>
    <w:rsid w:val="00F71BEB"/>
    <w:rsid w:val="00F71FBD"/>
    <w:rsid w:val="00F726B2"/>
    <w:rsid w:val="00F72DAC"/>
    <w:rsid w:val="00F755BD"/>
    <w:rsid w:val="00F75AD9"/>
    <w:rsid w:val="00F75C3B"/>
    <w:rsid w:val="00F76255"/>
    <w:rsid w:val="00F777E9"/>
    <w:rsid w:val="00F80A49"/>
    <w:rsid w:val="00F80A65"/>
    <w:rsid w:val="00F8112A"/>
    <w:rsid w:val="00F8112C"/>
    <w:rsid w:val="00F811BA"/>
    <w:rsid w:val="00F81F83"/>
    <w:rsid w:val="00F82707"/>
    <w:rsid w:val="00F828CC"/>
    <w:rsid w:val="00F840D2"/>
    <w:rsid w:val="00F867D8"/>
    <w:rsid w:val="00F87462"/>
    <w:rsid w:val="00F87A73"/>
    <w:rsid w:val="00F906A3"/>
    <w:rsid w:val="00F90A66"/>
    <w:rsid w:val="00F93090"/>
    <w:rsid w:val="00F9401F"/>
    <w:rsid w:val="00F948BD"/>
    <w:rsid w:val="00F94F78"/>
    <w:rsid w:val="00F9514A"/>
    <w:rsid w:val="00F95823"/>
    <w:rsid w:val="00F95C79"/>
    <w:rsid w:val="00F96645"/>
    <w:rsid w:val="00F966B5"/>
    <w:rsid w:val="00F96EC6"/>
    <w:rsid w:val="00F9797C"/>
    <w:rsid w:val="00FA040E"/>
    <w:rsid w:val="00FA10FC"/>
    <w:rsid w:val="00FA1A66"/>
    <w:rsid w:val="00FA26B8"/>
    <w:rsid w:val="00FA2879"/>
    <w:rsid w:val="00FA3239"/>
    <w:rsid w:val="00FA3BB8"/>
    <w:rsid w:val="00FA4BA5"/>
    <w:rsid w:val="00FA6431"/>
    <w:rsid w:val="00FA656B"/>
    <w:rsid w:val="00FA68C2"/>
    <w:rsid w:val="00FA6CF0"/>
    <w:rsid w:val="00FA713E"/>
    <w:rsid w:val="00FA7918"/>
    <w:rsid w:val="00FB08A4"/>
    <w:rsid w:val="00FB1572"/>
    <w:rsid w:val="00FB1C7B"/>
    <w:rsid w:val="00FB1DA3"/>
    <w:rsid w:val="00FB22BF"/>
    <w:rsid w:val="00FB3613"/>
    <w:rsid w:val="00FB3817"/>
    <w:rsid w:val="00FB3E7A"/>
    <w:rsid w:val="00FB4F4A"/>
    <w:rsid w:val="00FB4F51"/>
    <w:rsid w:val="00FB5507"/>
    <w:rsid w:val="00FB5AB6"/>
    <w:rsid w:val="00FB625D"/>
    <w:rsid w:val="00FB66BC"/>
    <w:rsid w:val="00FB7363"/>
    <w:rsid w:val="00FB79A8"/>
    <w:rsid w:val="00FB7B54"/>
    <w:rsid w:val="00FB7E74"/>
    <w:rsid w:val="00FC018C"/>
    <w:rsid w:val="00FC0399"/>
    <w:rsid w:val="00FC19FF"/>
    <w:rsid w:val="00FC1D33"/>
    <w:rsid w:val="00FC2065"/>
    <w:rsid w:val="00FC4B19"/>
    <w:rsid w:val="00FC4EE4"/>
    <w:rsid w:val="00FC5ED4"/>
    <w:rsid w:val="00FC60DD"/>
    <w:rsid w:val="00FC62EA"/>
    <w:rsid w:val="00FC6E06"/>
    <w:rsid w:val="00FC70AC"/>
    <w:rsid w:val="00FC71D0"/>
    <w:rsid w:val="00FC7E64"/>
    <w:rsid w:val="00FD06BD"/>
    <w:rsid w:val="00FD08E5"/>
    <w:rsid w:val="00FD21B7"/>
    <w:rsid w:val="00FD3E78"/>
    <w:rsid w:val="00FD439D"/>
    <w:rsid w:val="00FD4809"/>
    <w:rsid w:val="00FD5312"/>
    <w:rsid w:val="00FD5D33"/>
    <w:rsid w:val="00FD65FF"/>
    <w:rsid w:val="00FE0DF0"/>
    <w:rsid w:val="00FE0F3F"/>
    <w:rsid w:val="00FE3CC0"/>
    <w:rsid w:val="00FE3EEE"/>
    <w:rsid w:val="00FE3F1B"/>
    <w:rsid w:val="00FE4989"/>
    <w:rsid w:val="00FE4CF8"/>
    <w:rsid w:val="00FE555A"/>
    <w:rsid w:val="00FE5843"/>
    <w:rsid w:val="00FE66AF"/>
    <w:rsid w:val="00FE69CE"/>
    <w:rsid w:val="00FE7727"/>
    <w:rsid w:val="00FF1405"/>
    <w:rsid w:val="00FF3FE9"/>
    <w:rsid w:val="00FF4F62"/>
    <w:rsid w:val="00FF5126"/>
    <w:rsid w:val="00FF7A8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83A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2573C3"/>
    <w:rPr>
      <w:rFonts w:eastAsiaTheme="minorEastAsia"/>
      <w:lang w:bidi="en-US"/>
    </w:rPr>
  </w:style>
  <w:style w:type="paragraph" w:styleId="Heading1">
    <w:name w:val="heading 1"/>
    <w:basedOn w:val="Normal"/>
    <w:next w:val="ppBodyText"/>
    <w:link w:val="Heading1Char"/>
    <w:qFormat/>
    <w:rsid w:val="002573C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2573C3"/>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6"/>
      </w:numPr>
      <w:spacing w:after="0"/>
      <w:ind w:left="0"/>
    </w:pPr>
  </w:style>
  <w:style w:type="paragraph" w:customStyle="1" w:styleId="ppFigureCaption">
    <w:name w:val="pp Figure Caption"/>
    <w:basedOn w:val="Normal"/>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2573C3"/>
    <w:pPr>
      <w:spacing w:before="80" w:after="80"/>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one" w:sz="0" w:space="0" w:color="auto"/>
        <w:left w:val="single" w:sz="12" w:space="0" w:color="999999"/>
        <w:bottom w:val="none" w:sz="0" w:space="0" w:color="auto"/>
        <w:right w:val="single" w:sz="12" w:space="0" w:color="999999"/>
        <w:insideH w:val="none" w:sz="0" w:space="0" w:color="auto"/>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2573C3"/>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unhideWhenUsed/>
    <w:rsid w:val="002573C3"/>
    <w:pPr>
      <w:tabs>
        <w:tab w:val="center" w:pos="4680"/>
        <w:tab w:val="right" w:pos="9360"/>
      </w:tabs>
    </w:pPr>
  </w:style>
  <w:style w:type="character" w:customStyle="1" w:styleId="HeaderChar">
    <w:name w:val="Header Char"/>
    <w:basedOn w:val="DefaultParagraphFont"/>
    <w:link w:val="Header"/>
    <w:uiPriority w:val="99"/>
    <w:rsid w:val="002573C3"/>
    <w:rPr>
      <w:rFonts w:eastAsiaTheme="minorEastAsia"/>
      <w:lang w:bidi="en-US"/>
    </w:rPr>
  </w:style>
  <w:style w:type="paragraph" w:styleId="Footer">
    <w:name w:val="footer"/>
    <w:basedOn w:val="Normal"/>
    <w:link w:val="FooterChar"/>
    <w:uiPriority w:val="99"/>
    <w:unhideWhenUsed/>
    <w:rsid w:val="002573C3"/>
    <w:pPr>
      <w:tabs>
        <w:tab w:val="center" w:pos="4680"/>
        <w:tab w:val="right" w:pos="9360"/>
      </w:tabs>
    </w:pPr>
  </w:style>
  <w:style w:type="character" w:customStyle="1" w:styleId="FooterChar">
    <w:name w:val="Footer Char"/>
    <w:basedOn w:val="DefaultParagraphFont"/>
    <w:link w:val="Footer"/>
    <w:uiPriority w:val="99"/>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236213"/>
    <w:pPr>
      <w:numPr>
        <w:numId w:val="12"/>
      </w:numPr>
      <w:outlineLvl w:val="1"/>
    </w:pPr>
    <w:rPr>
      <w:rFonts w:ascii="Calibri" w:eastAsia="Times New Roman" w:hAnsi="Calibri" w:cs="Arial"/>
      <w:lang w:bidi="ar-SA"/>
    </w:rPr>
  </w:style>
  <w:style w:type="character" w:customStyle="1" w:styleId="StepChar">
    <w:name w:val="Step Char"/>
    <w:basedOn w:val="DefaultParagraphFont"/>
    <w:link w:val="Step"/>
    <w:rsid w:val="00236213"/>
    <w:rPr>
      <w:rFonts w:ascii="Calibri" w:eastAsia="Times New Roman" w:hAnsi="Calibri" w:cs="Arial"/>
    </w:rPr>
  </w:style>
  <w:style w:type="character" w:styleId="PageNumber">
    <w:name w:val="page number"/>
    <w:basedOn w:val="DefaultParagraphFont"/>
    <w:rsid w:val="008A15C1"/>
  </w:style>
  <w:style w:type="paragraph" w:styleId="Revision">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DefaultParagraphFont"/>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NoSpacing">
    <w:name w:val="No Spacing"/>
    <w:uiPriority w:val="1"/>
    <w:qFormat/>
    <w:rsid w:val="00DA6DBE"/>
    <w:pPr>
      <w:spacing w:after="0" w:line="240" w:lineRule="auto"/>
    </w:pPr>
    <w:rPr>
      <w:rFonts w:eastAsiaTheme="minorEastAsia"/>
      <w:lang w:bidi="en-US"/>
    </w:rPr>
  </w:style>
  <w:style w:type="paragraph" w:styleId="NormalWeb">
    <w:name w:val="Normal (Web)"/>
    <w:basedOn w:val="Normal"/>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05551">
      <w:bodyDiv w:val="1"/>
      <w:marLeft w:val="0"/>
      <w:marRight w:val="0"/>
      <w:marTop w:val="0"/>
      <w:marBottom w:val="0"/>
      <w:divBdr>
        <w:top w:val="none" w:sz="0" w:space="0" w:color="auto"/>
        <w:left w:val="none" w:sz="0" w:space="0" w:color="auto"/>
        <w:bottom w:val="none" w:sz="0" w:space="0" w:color="auto"/>
        <w:right w:val="none" w:sz="0" w:space="0" w:color="auto"/>
      </w:divBdr>
    </w:div>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178810262">
      <w:bodyDiv w:val="1"/>
      <w:marLeft w:val="0"/>
      <w:marRight w:val="0"/>
      <w:marTop w:val="0"/>
      <w:marBottom w:val="0"/>
      <w:divBdr>
        <w:top w:val="none" w:sz="0" w:space="0" w:color="auto"/>
        <w:left w:val="none" w:sz="0" w:space="0" w:color="auto"/>
        <w:bottom w:val="none" w:sz="0" w:space="0" w:color="auto"/>
        <w:right w:val="none" w:sz="0" w:space="0" w:color="auto"/>
      </w:divBdr>
    </w:div>
    <w:div w:id="245649270">
      <w:bodyDiv w:val="1"/>
      <w:marLeft w:val="0"/>
      <w:marRight w:val="0"/>
      <w:marTop w:val="0"/>
      <w:marBottom w:val="0"/>
      <w:divBdr>
        <w:top w:val="none" w:sz="0" w:space="0" w:color="auto"/>
        <w:left w:val="none" w:sz="0" w:space="0" w:color="auto"/>
        <w:bottom w:val="none" w:sz="0" w:space="0" w:color="auto"/>
        <w:right w:val="none" w:sz="0" w:space="0" w:color="auto"/>
      </w:divBdr>
    </w:div>
    <w:div w:id="260649276">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20977010">
      <w:bodyDiv w:val="1"/>
      <w:marLeft w:val="0"/>
      <w:marRight w:val="0"/>
      <w:marTop w:val="0"/>
      <w:marBottom w:val="0"/>
      <w:divBdr>
        <w:top w:val="none" w:sz="0" w:space="0" w:color="auto"/>
        <w:left w:val="none" w:sz="0" w:space="0" w:color="auto"/>
        <w:bottom w:val="none" w:sz="0" w:space="0" w:color="auto"/>
        <w:right w:val="none" w:sz="0" w:space="0" w:color="auto"/>
      </w:divBdr>
    </w:div>
    <w:div w:id="535629550">
      <w:bodyDiv w:val="1"/>
      <w:marLeft w:val="0"/>
      <w:marRight w:val="0"/>
      <w:marTop w:val="0"/>
      <w:marBottom w:val="0"/>
      <w:divBdr>
        <w:top w:val="none" w:sz="0" w:space="0" w:color="auto"/>
        <w:left w:val="none" w:sz="0" w:space="0" w:color="auto"/>
        <w:bottom w:val="none" w:sz="0" w:space="0" w:color="auto"/>
        <w:right w:val="none" w:sz="0" w:space="0" w:color="auto"/>
      </w:divBdr>
    </w:div>
    <w:div w:id="553663403">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701976281">
      <w:bodyDiv w:val="1"/>
      <w:marLeft w:val="0"/>
      <w:marRight w:val="0"/>
      <w:marTop w:val="0"/>
      <w:marBottom w:val="0"/>
      <w:divBdr>
        <w:top w:val="none" w:sz="0" w:space="0" w:color="auto"/>
        <w:left w:val="none" w:sz="0" w:space="0" w:color="auto"/>
        <w:bottom w:val="none" w:sz="0" w:space="0" w:color="auto"/>
        <w:right w:val="none" w:sz="0" w:space="0" w:color="auto"/>
      </w:divBdr>
    </w:div>
    <w:div w:id="711810872">
      <w:bodyDiv w:val="1"/>
      <w:marLeft w:val="0"/>
      <w:marRight w:val="0"/>
      <w:marTop w:val="0"/>
      <w:marBottom w:val="0"/>
      <w:divBdr>
        <w:top w:val="none" w:sz="0" w:space="0" w:color="auto"/>
        <w:left w:val="none" w:sz="0" w:space="0" w:color="auto"/>
        <w:bottom w:val="none" w:sz="0" w:space="0" w:color="auto"/>
        <w:right w:val="none" w:sz="0" w:space="0" w:color="auto"/>
      </w:divBdr>
    </w:div>
    <w:div w:id="877428376">
      <w:bodyDiv w:val="1"/>
      <w:marLeft w:val="0"/>
      <w:marRight w:val="0"/>
      <w:marTop w:val="0"/>
      <w:marBottom w:val="0"/>
      <w:divBdr>
        <w:top w:val="none" w:sz="0" w:space="0" w:color="auto"/>
        <w:left w:val="none" w:sz="0" w:space="0" w:color="auto"/>
        <w:bottom w:val="none" w:sz="0" w:space="0" w:color="auto"/>
        <w:right w:val="none" w:sz="0" w:space="0" w:color="auto"/>
      </w:divBdr>
    </w:div>
    <w:div w:id="879319367">
      <w:bodyDiv w:val="1"/>
      <w:marLeft w:val="0"/>
      <w:marRight w:val="0"/>
      <w:marTop w:val="0"/>
      <w:marBottom w:val="0"/>
      <w:divBdr>
        <w:top w:val="none" w:sz="0" w:space="0" w:color="auto"/>
        <w:left w:val="none" w:sz="0" w:space="0" w:color="auto"/>
        <w:bottom w:val="none" w:sz="0" w:space="0" w:color="auto"/>
        <w:right w:val="none" w:sz="0" w:space="0" w:color="auto"/>
      </w:divBdr>
    </w:div>
    <w:div w:id="960769561">
      <w:bodyDiv w:val="1"/>
      <w:marLeft w:val="0"/>
      <w:marRight w:val="0"/>
      <w:marTop w:val="0"/>
      <w:marBottom w:val="0"/>
      <w:divBdr>
        <w:top w:val="none" w:sz="0" w:space="0" w:color="auto"/>
        <w:left w:val="none" w:sz="0" w:space="0" w:color="auto"/>
        <w:bottom w:val="none" w:sz="0" w:space="0" w:color="auto"/>
        <w:right w:val="none" w:sz="0" w:space="0" w:color="auto"/>
      </w:divBdr>
    </w:div>
    <w:div w:id="1060982799">
      <w:bodyDiv w:val="1"/>
      <w:marLeft w:val="0"/>
      <w:marRight w:val="0"/>
      <w:marTop w:val="0"/>
      <w:marBottom w:val="0"/>
      <w:divBdr>
        <w:top w:val="none" w:sz="0" w:space="0" w:color="auto"/>
        <w:left w:val="none" w:sz="0" w:space="0" w:color="auto"/>
        <w:bottom w:val="none" w:sz="0" w:space="0" w:color="auto"/>
        <w:right w:val="none" w:sz="0" w:space="0" w:color="auto"/>
      </w:divBdr>
    </w:div>
    <w:div w:id="1174999756">
      <w:bodyDiv w:val="1"/>
      <w:marLeft w:val="0"/>
      <w:marRight w:val="0"/>
      <w:marTop w:val="0"/>
      <w:marBottom w:val="0"/>
      <w:divBdr>
        <w:top w:val="none" w:sz="0" w:space="0" w:color="auto"/>
        <w:left w:val="none" w:sz="0" w:space="0" w:color="auto"/>
        <w:bottom w:val="none" w:sz="0" w:space="0" w:color="auto"/>
        <w:right w:val="none" w:sz="0" w:space="0" w:color="auto"/>
      </w:divBdr>
    </w:div>
    <w:div w:id="1338658700">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885525">
      <w:bodyDiv w:val="1"/>
      <w:marLeft w:val="0"/>
      <w:marRight w:val="0"/>
      <w:marTop w:val="0"/>
      <w:marBottom w:val="0"/>
      <w:divBdr>
        <w:top w:val="none" w:sz="0" w:space="0" w:color="auto"/>
        <w:left w:val="none" w:sz="0" w:space="0" w:color="auto"/>
        <w:bottom w:val="none" w:sz="0" w:space="0" w:color="auto"/>
        <w:right w:val="none" w:sz="0" w:space="0" w:color="auto"/>
      </w:divBdr>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 w:id="1596328783">
      <w:bodyDiv w:val="1"/>
      <w:marLeft w:val="0"/>
      <w:marRight w:val="0"/>
      <w:marTop w:val="0"/>
      <w:marBottom w:val="0"/>
      <w:divBdr>
        <w:top w:val="none" w:sz="0" w:space="0" w:color="auto"/>
        <w:left w:val="none" w:sz="0" w:space="0" w:color="auto"/>
        <w:bottom w:val="none" w:sz="0" w:space="0" w:color="auto"/>
        <w:right w:val="none" w:sz="0" w:space="0" w:color="auto"/>
      </w:divBdr>
    </w:div>
    <w:div w:id="1639337549">
      <w:bodyDiv w:val="1"/>
      <w:marLeft w:val="0"/>
      <w:marRight w:val="0"/>
      <w:marTop w:val="0"/>
      <w:marBottom w:val="0"/>
      <w:divBdr>
        <w:top w:val="none" w:sz="0" w:space="0" w:color="auto"/>
        <w:left w:val="none" w:sz="0" w:space="0" w:color="auto"/>
        <w:bottom w:val="none" w:sz="0" w:space="0" w:color="auto"/>
        <w:right w:val="none" w:sz="0" w:space="0" w:color="auto"/>
      </w:divBdr>
    </w:div>
    <w:div w:id="1727608372">
      <w:bodyDiv w:val="1"/>
      <w:marLeft w:val="0"/>
      <w:marRight w:val="0"/>
      <w:marTop w:val="0"/>
      <w:marBottom w:val="0"/>
      <w:divBdr>
        <w:top w:val="none" w:sz="0" w:space="0" w:color="auto"/>
        <w:left w:val="none" w:sz="0" w:space="0" w:color="auto"/>
        <w:bottom w:val="none" w:sz="0" w:space="0" w:color="auto"/>
        <w:right w:val="none" w:sz="0" w:space="0" w:color="auto"/>
      </w:divBdr>
    </w:div>
    <w:div w:id="1761876419">
      <w:bodyDiv w:val="1"/>
      <w:marLeft w:val="0"/>
      <w:marRight w:val="0"/>
      <w:marTop w:val="0"/>
      <w:marBottom w:val="0"/>
      <w:divBdr>
        <w:top w:val="none" w:sz="0" w:space="0" w:color="auto"/>
        <w:left w:val="none" w:sz="0" w:space="0" w:color="auto"/>
        <w:bottom w:val="none" w:sz="0" w:space="0" w:color="auto"/>
        <w:right w:val="none" w:sz="0" w:space="0" w:color="auto"/>
      </w:divBdr>
    </w:div>
    <w:div w:id="1831864170">
      <w:bodyDiv w:val="1"/>
      <w:marLeft w:val="0"/>
      <w:marRight w:val="0"/>
      <w:marTop w:val="0"/>
      <w:marBottom w:val="0"/>
      <w:divBdr>
        <w:top w:val="none" w:sz="0" w:space="0" w:color="auto"/>
        <w:left w:val="none" w:sz="0" w:space="0" w:color="auto"/>
        <w:bottom w:val="none" w:sz="0" w:space="0" w:color="auto"/>
        <w:right w:val="none" w:sz="0" w:space="0" w:color="auto"/>
      </w:divBdr>
    </w:div>
    <w:div w:id="212684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hyperlink" Target="https://msdn.microsoft.com/en-us/library/windows/apps/dn958435.aspx"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msdn.microsoft.com/library/windows/apps/windows.ui.xaml.controls.relativepanel.asp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850E38" w:rsidRDefault="006F0B5C">
          <w:r w:rsidRPr="00FD574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auto"/>
    <w:pitch w:val="variable"/>
    <w:sig w:usb0="E00002FF" w:usb1="6AC7FDFB" w:usb2="08000012" w:usb3="00000000" w:csb0="000200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2519E"/>
    <w:rsid w:val="00062932"/>
    <w:rsid w:val="0006782F"/>
    <w:rsid w:val="000746F7"/>
    <w:rsid w:val="001908D4"/>
    <w:rsid w:val="001C2BD5"/>
    <w:rsid w:val="001D4292"/>
    <w:rsid w:val="002170B0"/>
    <w:rsid w:val="002348A7"/>
    <w:rsid w:val="002A38AA"/>
    <w:rsid w:val="002C4FAA"/>
    <w:rsid w:val="002C6C16"/>
    <w:rsid w:val="002E1436"/>
    <w:rsid w:val="002E2D9F"/>
    <w:rsid w:val="002E430F"/>
    <w:rsid w:val="003177DD"/>
    <w:rsid w:val="00356FE6"/>
    <w:rsid w:val="00374E5F"/>
    <w:rsid w:val="00375F6B"/>
    <w:rsid w:val="003D23AA"/>
    <w:rsid w:val="0042277C"/>
    <w:rsid w:val="00427F12"/>
    <w:rsid w:val="004610CC"/>
    <w:rsid w:val="004B449B"/>
    <w:rsid w:val="004C1780"/>
    <w:rsid w:val="004C784D"/>
    <w:rsid w:val="004D5384"/>
    <w:rsid w:val="00503FF3"/>
    <w:rsid w:val="005340C3"/>
    <w:rsid w:val="00540E07"/>
    <w:rsid w:val="00542B53"/>
    <w:rsid w:val="005730F2"/>
    <w:rsid w:val="005A66C9"/>
    <w:rsid w:val="005B7A3F"/>
    <w:rsid w:val="005F13E5"/>
    <w:rsid w:val="005F14C5"/>
    <w:rsid w:val="0060126C"/>
    <w:rsid w:val="00626D3D"/>
    <w:rsid w:val="00657E39"/>
    <w:rsid w:val="00664592"/>
    <w:rsid w:val="0069253E"/>
    <w:rsid w:val="00694011"/>
    <w:rsid w:val="0069458E"/>
    <w:rsid w:val="006A6304"/>
    <w:rsid w:val="006F0B5C"/>
    <w:rsid w:val="007146FF"/>
    <w:rsid w:val="00725384"/>
    <w:rsid w:val="007513EA"/>
    <w:rsid w:val="00766539"/>
    <w:rsid w:val="00790579"/>
    <w:rsid w:val="007D6769"/>
    <w:rsid w:val="008117E6"/>
    <w:rsid w:val="00821114"/>
    <w:rsid w:val="008377BC"/>
    <w:rsid w:val="00845ADC"/>
    <w:rsid w:val="00850E38"/>
    <w:rsid w:val="00876E08"/>
    <w:rsid w:val="008D0D09"/>
    <w:rsid w:val="00903733"/>
    <w:rsid w:val="009461B9"/>
    <w:rsid w:val="00961744"/>
    <w:rsid w:val="009819D5"/>
    <w:rsid w:val="00984A64"/>
    <w:rsid w:val="009F1E28"/>
    <w:rsid w:val="00A12A20"/>
    <w:rsid w:val="00A8334D"/>
    <w:rsid w:val="00A97118"/>
    <w:rsid w:val="00AA300D"/>
    <w:rsid w:val="00AB2EEE"/>
    <w:rsid w:val="00AB68CE"/>
    <w:rsid w:val="00AC5840"/>
    <w:rsid w:val="00B31F7F"/>
    <w:rsid w:val="00B46189"/>
    <w:rsid w:val="00B47C94"/>
    <w:rsid w:val="00B47EE5"/>
    <w:rsid w:val="00BD3275"/>
    <w:rsid w:val="00BE5713"/>
    <w:rsid w:val="00C112DD"/>
    <w:rsid w:val="00C43B99"/>
    <w:rsid w:val="00C54274"/>
    <w:rsid w:val="00C8003C"/>
    <w:rsid w:val="00C877BE"/>
    <w:rsid w:val="00C93179"/>
    <w:rsid w:val="00CC5506"/>
    <w:rsid w:val="00CD0A46"/>
    <w:rsid w:val="00CF00FB"/>
    <w:rsid w:val="00D03630"/>
    <w:rsid w:val="00D102B9"/>
    <w:rsid w:val="00D2519E"/>
    <w:rsid w:val="00D27E00"/>
    <w:rsid w:val="00D334C3"/>
    <w:rsid w:val="00D527A0"/>
    <w:rsid w:val="00D6211B"/>
    <w:rsid w:val="00D67AC6"/>
    <w:rsid w:val="00D8065B"/>
    <w:rsid w:val="00D92CC8"/>
    <w:rsid w:val="00D958DA"/>
    <w:rsid w:val="00DA461A"/>
    <w:rsid w:val="00E1639C"/>
    <w:rsid w:val="00E216AB"/>
    <w:rsid w:val="00EC62AD"/>
    <w:rsid w:val="00EC6754"/>
    <w:rsid w:val="00F13C85"/>
    <w:rsid w:val="00F15346"/>
    <w:rsid w:val="00F169F9"/>
    <w:rsid w:val="00F16DB5"/>
    <w:rsid w:val="00FC77F7"/>
    <w:rsid w:val="00FE5F8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298A08-2BC0-4539-997C-AD7437C63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5135</Words>
  <Characters>29270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2015-08-31T21:08:00Z</dcterms:created>
  <dcterms:modified xsi:type="dcterms:W3CDTF">2015-09-22T13:55:00Z</dcterms:modified>
  <cp:contentStatus/>
</cp:coreProperties>
</file>